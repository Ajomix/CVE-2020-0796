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2C48" w:rsidRPr="00894494" w:rsidRDefault="00503A3A" w:rsidP="00894494">
      <w:pPr>
        <w:ind w:right="720"/>
        <w:rPr>
          <w:rFonts w:ascii="Arial" w:hAnsi="Arial"/>
          <w:b/>
          <w:bCs/>
          <w:sz w:val="28"/>
          <w:u w:val="single"/>
        </w:rPr>
      </w:pPr>
      <w:bookmarkStart w:id="0" w:name="_Toc191231916"/>
      <w:bookmarkStart w:id="1" w:name="_Toc202285050"/>
      <w:bookmarkStart w:id="2" w:name="_Toc202285990"/>
      <w:bookmarkStart w:id="3" w:name="_Toc202286172"/>
      <w:bookmarkStart w:id="4" w:name="_Toc204053362"/>
      <w:bookmarkStart w:id="5" w:name="_Toc204576605"/>
      <w:bookmarkStart w:id="6" w:name="OLE_LINK11"/>
      <w:bookmarkStart w:id="7" w:name="OLE_LINK12"/>
      <w:bookmarkStart w:id="8" w:name="OLE_LINK30"/>
      <w:bookmarkStart w:id="9" w:name="OLE_LINK31"/>
      <w:r w:rsidRPr="00894494">
        <w:rPr>
          <w:rFonts w:ascii="Arial" w:hAnsi="Arial"/>
          <w:b/>
          <w:bCs/>
          <w:sz w:val="28"/>
          <w:u w:val="single"/>
        </w:rPr>
        <w:t>MS-</w:t>
      </w:r>
      <w:r w:rsidR="00252E4C">
        <w:rPr>
          <w:rFonts w:ascii="Arial" w:hAnsi="Arial"/>
          <w:b/>
          <w:bCs/>
          <w:sz w:val="28"/>
          <w:u w:val="single"/>
        </w:rPr>
        <w:t>WSP</w:t>
      </w:r>
      <w:r w:rsidR="00F92C48" w:rsidRPr="00894494">
        <w:rPr>
          <w:rFonts w:ascii="Arial" w:hAnsi="Arial"/>
          <w:b/>
          <w:bCs/>
          <w:sz w:val="28"/>
          <w:u w:val="single"/>
        </w:rPr>
        <w:t xml:space="preserve"> </w:t>
      </w:r>
      <w:r w:rsidR="007277E9" w:rsidRPr="00894494">
        <w:rPr>
          <w:rFonts w:ascii="Arial" w:hAnsi="Arial"/>
          <w:b/>
          <w:bCs/>
          <w:sz w:val="28"/>
          <w:u w:val="single"/>
        </w:rPr>
        <w:t>Test Deployment Guide</w:t>
      </w:r>
      <w:bookmarkEnd w:id="0"/>
      <w:bookmarkEnd w:id="1"/>
      <w:bookmarkEnd w:id="2"/>
      <w:bookmarkEnd w:id="3"/>
      <w:bookmarkEnd w:id="4"/>
      <w:bookmarkEnd w:id="5"/>
    </w:p>
    <w:bookmarkEnd w:id="6"/>
    <w:bookmarkEnd w:id="7"/>
    <w:p w:rsidR="00F92C48" w:rsidRPr="00F81105" w:rsidRDefault="00F92C48" w:rsidP="003B5CE6">
      <w:pPr>
        <w:ind w:right="990"/>
        <w:jc w:val="both"/>
        <w:rPr>
          <w:rFonts w:ascii="Arial" w:hAnsi="Arial"/>
          <w:sz w:val="20"/>
        </w:rPr>
      </w:pPr>
      <w:r w:rsidRPr="00F81105">
        <w:rPr>
          <w:rFonts w:ascii="Arial" w:hAnsi="Arial"/>
          <w:sz w:val="20"/>
        </w:rPr>
        <w:t>Microsoft Corporation</w:t>
      </w:r>
      <w:r w:rsidR="00F472E2">
        <w:rPr>
          <w:rFonts w:ascii="Arial" w:hAnsi="Arial"/>
          <w:sz w:val="20"/>
        </w:rPr>
        <w:t>.</w:t>
      </w:r>
    </w:p>
    <w:p w:rsidR="00F92C48" w:rsidRPr="00F81105" w:rsidRDefault="00F92C48" w:rsidP="003B5CE6">
      <w:pPr>
        <w:ind w:right="990"/>
        <w:jc w:val="both"/>
        <w:rPr>
          <w:rFonts w:ascii="Arial" w:hAnsi="Arial"/>
          <w:sz w:val="20"/>
        </w:rPr>
      </w:pPr>
      <w:r w:rsidRPr="00F81105">
        <w:rPr>
          <w:rFonts w:ascii="Arial" w:hAnsi="Arial"/>
          <w:sz w:val="20"/>
        </w:rPr>
        <w:t xml:space="preserve">Published: </w:t>
      </w:r>
      <w:r w:rsidR="00252E4C">
        <w:rPr>
          <w:rFonts w:ascii="Arial" w:hAnsi="Arial"/>
          <w:sz w:val="20"/>
        </w:rPr>
        <w:t>September 2008</w:t>
      </w:r>
      <w:r w:rsidR="00F472E2">
        <w:rPr>
          <w:rFonts w:ascii="Arial" w:hAnsi="Arial"/>
          <w:sz w:val="20"/>
        </w:rPr>
        <w:t>.</w:t>
      </w:r>
    </w:p>
    <w:p w:rsidR="001444CF" w:rsidRPr="00F81105" w:rsidRDefault="001444CF" w:rsidP="003B5CE6">
      <w:pPr>
        <w:ind w:right="990"/>
        <w:jc w:val="both"/>
        <w:rPr>
          <w:rFonts w:ascii="Arial" w:hAnsi="Arial"/>
          <w:sz w:val="20"/>
        </w:rPr>
      </w:pPr>
      <w:r w:rsidRPr="00F81105">
        <w:rPr>
          <w:rFonts w:ascii="Arial" w:hAnsi="Arial"/>
          <w:sz w:val="20"/>
        </w:rPr>
        <w:t xml:space="preserve">This </w:t>
      </w:r>
      <w:r w:rsidR="00DC3692" w:rsidRPr="00F81105">
        <w:rPr>
          <w:rFonts w:ascii="Arial" w:hAnsi="Arial"/>
          <w:sz w:val="20"/>
        </w:rPr>
        <w:t xml:space="preserve">deployment </w:t>
      </w:r>
      <w:r w:rsidRPr="00F81105">
        <w:rPr>
          <w:rFonts w:ascii="Arial" w:hAnsi="Arial"/>
          <w:sz w:val="20"/>
        </w:rPr>
        <w:t xml:space="preserve">guide </w:t>
      </w:r>
      <w:r w:rsidR="00A27766">
        <w:rPr>
          <w:rFonts w:ascii="Arial" w:hAnsi="Arial"/>
          <w:sz w:val="20"/>
        </w:rPr>
        <w:t xml:space="preserve">helps you </w:t>
      </w:r>
      <w:r w:rsidRPr="00F81105">
        <w:rPr>
          <w:rFonts w:ascii="Arial" w:hAnsi="Arial"/>
          <w:sz w:val="20"/>
        </w:rPr>
        <w:t xml:space="preserve">to setup and configure </w:t>
      </w:r>
      <w:r w:rsidR="005B48B8" w:rsidRPr="00F81105">
        <w:rPr>
          <w:rFonts w:ascii="Arial" w:hAnsi="Arial"/>
          <w:sz w:val="20"/>
        </w:rPr>
        <w:t xml:space="preserve">the </w:t>
      </w:r>
      <w:r w:rsidRPr="003C26D3">
        <w:rPr>
          <w:rFonts w:ascii="Arial" w:hAnsi="Arial"/>
          <w:sz w:val="20"/>
        </w:rPr>
        <w:t>MS-</w:t>
      </w:r>
      <w:r w:rsidR="00252E4C">
        <w:rPr>
          <w:rFonts w:ascii="Arial" w:hAnsi="Arial"/>
          <w:sz w:val="20"/>
        </w:rPr>
        <w:t>WSP</w:t>
      </w:r>
      <w:r w:rsidR="009D3FA9" w:rsidRPr="00F81105">
        <w:rPr>
          <w:rFonts w:ascii="Arial" w:hAnsi="Arial"/>
          <w:sz w:val="20"/>
        </w:rPr>
        <w:t xml:space="preserve"> </w:t>
      </w:r>
      <w:r w:rsidR="00DC3692" w:rsidRPr="00F81105">
        <w:rPr>
          <w:rFonts w:ascii="Arial" w:hAnsi="Arial"/>
          <w:sz w:val="20"/>
        </w:rPr>
        <w:t>test suite</w:t>
      </w:r>
      <w:r w:rsidR="00A27766">
        <w:rPr>
          <w:rFonts w:ascii="Arial" w:hAnsi="Arial"/>
          <w:sz w:val="20"/>
        </w:rPr>
        <w:t xml:space="preserve"> </w:t>
      </w:r>
      <w:r w:rsidR="00A27766" w:rsidRPr="00F81105">
        <w:rPr>
          <w:rFonts w:ascii="Arial" w:hAnsi="Arial"/>
          <w:sz w:val="20"/>
        </w:rPr>
        <w:t>environment</w:t>
      </w:r>
      <w:r w:rsidRPr="00F81105">
        <w:rPr>
          <w:rFonts w:ascii="Arial" w:hAnsi="Arial"/>
          <w:sz w:val="20"/>
        </w:rPr>
        <w:t>.</w:t>
      </w:r>
    </w:p>
    <w:p w:rsidR="00F92C48" w:rsidRPr="007008EE" w:rsidRDefault="00F92C48" w:rsidP="007008EE">
      <w:pPr>
        <w:rPr>
          <w:szCs w:val="18"/>
          <w:lang w:eastAsia="zh-CN"/>
        </w:rPr>
      </w:pPr>
    </w:p>
    <w:p w:rsidR="00F92C48" w:rsidRPr="00894494" w:rsidRDefault="00F92C48" w:rsidP="00894494">
      <w:pPr>
        <w:ind w:right="720"/>
        <w:rPr>
          <w:rFonts w:ascii="Arial" w:hAnsi="Arial"/>
          <w:b/>
          <w:bCs/>
          <w:sz w:val="28"/>
          <w:u w:val="single"/>
        </w:rPr>
      </w:pPr>
      <w:bookmarkStart w:id="10" w:name="_Toc174967732"/>
      <w:bookmarkStart w:id="11" w:name="_Toc191231917"/>
      <w:bookmarkStart w:id="12" w:name="_Toc202285051"/>
      <w:bookmarkStart w:id="13" w:name="_Toc202285991"/>
      <w:bookmarkStart w:id="14" w:name="_Toc202286173"/>
      <w:bookmarkStart w:id="15" w:name="_Toc204053363"/>
      <w:bookmarkStart w:id="16" w:name="_Toc204576606"/>
      <w:r w:rsidRPr="00894494">
        <w:rPr>
          <w:rFonts w:ascii="Arial" w:hAnsi="Arial"/>
          <w:b/>
          <w:bCs/>
          <w:sz w:val="28"/>
          <w:u w:val="single"/>
        </w:rPr>
        <w:t>Abstract</w:t>
      </w:r>
      <w:bookmarkEnd w:id="10"/>
      <w:bookmarkEnd w:id="11"/>
      <w:bookmarkEnd w:id="12"/>
      <w:bookmarkEnd w:id="13"/>
      <w:bookmarkEnd w:id="14"/>
      <w:bookmarkEnd w:id="15"/>
      <w:bookmarkEnd w:id="16"/>
    </w:p>
    <w:p w:rsidR="00855CE1" w:rsidRPr="00F81105" w:rsidRDefault="00A47B0C" w:rsidP="003B5CE6">
      <w:pPr>
        <w:ind w:right="990"/>
        <w:jc w:val="both"/>
        <w:rPr>
          <w:rFonts w:ascii="Arial" w:hAnsi="Arial"/>
          <w:sz w:val="20"/>
        </w:rPr>
      </w:pPr>
      <w:r>
        <w:rPr>
          <w:rFonts w:ascii="Arial" w:hAnsi="Arial"/>
          <w:noProof/>
          <w:sz w:val="20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5079365</wp:posOffset>
            </wp:positionV>
            <wp:extent cx="5247640" cy="347345"/>
            <wp:effectExtent l="19050" t="0" r="0" b="0"/>
            <wp:wrapSquare wrapText="bothSides"/>
            <wp:docPr id="60" name="Picture 2" descr="DocCover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ocCoverBotto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4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2C48" w:rsidRPr="00F81105">
        <w:rPr>
          <w:rFonts w:ascii="Arial" w:hAnsi="Arial"/>
          <w:sz w:val="20"/>
        </w:rPr>
        <w:t xml:space="preserve">This document provides an overview and a </w:t>
      </w:r>
      <w:r w:rsidR="00F92C48" w:rsidRPr="00F81105">
        <w:rPr>
          <w:rFonts w:ascii="Arial" w:hAnsi="Arial"/>
          <w:sz w:val="20"/>
          <w:lang w:eastAsia="zh-CN"/>
        </w:rPr>
        <w:t>standard process</w:t>
      </w:r>
      <w:r w:rsidR="00F92C48" w:rsidRPr="00F81105">
        <w:rPr>
          <w:rFonts w:ascii="Arial" w:hAnsi="Arial"/>
          <w:sz w:val="20"/>
        </w:rPr>
        <w:t xml:space="preserve"> to help you </w:t>
      </w:r>
      <w:r w:rsidR="00F92C48" w:rsidRPr="00F81105">
        <w:rPr>
          <w:rFonts w:ascii="Arial" w:hAnsi="Arial"/>
          <w:sz w:val="20"/>
          <w:lang w:eastAsia="zh-CN"/>
        </w:rPr>
        <w:t xml:space="preserve">deploy </w:t>
      </w:r>
      <w:r w:rsidR="00F92C48" w:rsidRPr="003C26D3">
        <w:rPr>
          <w:rFonts w:ascii="Arial" w:hAnsi="Arial"/>
          <w:sz w:val="20"/>
        </w:rPr>
        <w:t>MS-</w:t>
      </w:r>
      <w:r w:rsidR="00252E4C">
        <w:rPr>
          <w:rFonts w:ascii="Arial" w:hAnsi="Arial"/>
          <w:sz w:val="20"/>
        </w:rPr>
        <w:t>WSP</w:t>
      </w:r>
      <w:r w:rsidR="00F92C48" w:rsidRPr="00F81105">
        <w:rPr>
          <w:rFonts w:ascii="Arial" w:hAnsi="Arial"/>
          <w:sz w:val="20"/>
          <w:lang w:eastAsia="zh-CN"/>
        </w:rPr>
        <w:t xml:space="preserve"> t</w:t>
      </w:r>
      <w:r w:rsidR="00F92C48" w:rsidRPr="00F81105">
        <w:rPr>
          <w:rFonts w:ascii="Arial" w:hAnsi="Arial"/>
          <w:sz w:val="20"/>
        </w:rPr>
        <w:t>est</w:t>
      </w:r>
      <w:r w:rsidR="00F02E62" w:rsidRPr="00F81105">
        <w:rPr>
          <w:rFonts w:ascii="Arial" w:hAnsi="Arial"/>
          <w:sz w:val="20"/>
          <w:lang w:eastAsia="zh-CN"/>
        </w:rPr>
        <w:t xml:space="preserve"> environment.</w:t>
      </w:r>
      <w:r w:rsidR="004B02E5" w:rsidRPr="00F81105">
        <w:rPr>
          <w:rFonts w:ascii="Arial" w:hAnsi="Arial"/>
          <w:sz w:val="20"/>
        </w:rPr>
        <w:br w:type="page"/>
      </w:r>
    </w:p>
    <w:p w:rsidR="00E50A0C" w:rsidRPr="00BC1FA2" w:rsidRDefault="00E50A0C" w:rsidP="00E849D5">
      <w:pPr>
        <w:spacing w:after="240" w:line="240" w:lineRule="auto"/>
        <w:jc w:val="center"/>
        <w:rPr>
          <w:rFonts w:ascii="Arial" w:hAnsi="Arial"/>
          <w:b/>
          <w:sz w:val="28"/>
        </w:rPr>
      </w:pPr>
      <w:r w:rsidRPr="00BC1FA2">
        <w:rPr>
          <w:rFonts w:ascii="Arial" w:hAnsi="Arial"/>
          <w:b/>
          <w:sz w:val="28"/>
        </w:rPr>
        <w:lastRenderedPageBreak/>
        <w:t>Table of Contents</w:t>
      </w:r>
    </w:p>
    <w:p w:rsidR="00C07F20" w:rsidRDefault="002D4802">
      <w:pPr>
        <w:pStyle w:val="TOC1"/>
        <w:rPr>
          <w:rFonts w:asciiTheme="minorHAnsi" w:eastAsiaTheme="minorEastAsia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D4802">
        <w:rPr>
          <w:sz w:val="16"/>
        </w:rPr>
        <w:fldChar w:fldCharType="begin"/>
      </w:r>
      <w:r w:rsidR="00855CE1" w:rsidRPr="006448EB">
        <w:rPr>
          <w:sz w:val="16"/>
        </w:rPr>
        <w:instrText xml:space="preserve"> TOC \o "1-2" \h \z \u </w:instrText>
      </w:r>
      <w:r w:rsidRPr="002D4802">
        <w:rPr>
          <w:sz w:val="16"/>
        </w:rPr>
        <w:fldChar w:fldCharType="separate"/>
      </w:r>
      <w:hyperlink w:anchor="_Toc210371589" w:history="1">
        <w:r w:rsidR="00C07F20" w:rsidRPr="001C2614">
          <w:rPr>
            <w:rStyle w:val="Hyperlink"/>
          </w:rPr>
          <w:t>1.</w:t>
        </w:r>
        <w:r w:rsidR="00C07F20">
          <w:rPr>
            <w:rFonts w:asciiTheme="minorHAnsi" w:eastAsiaTheme="minorEastAsia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ab/>
        </w:r>
        <w:r w:rsidR="00C07F20" w:rsidRPr="001C2614">
          <w:rPr>
            <w:rStyle w:val="Hyperlink"/>
          </w:rPr>
          <w:t>Test Environment Requirement</w:t>
        </w:r>
        <w:r w:rsidR="00C07F20">
          <w:rPr>
            <w:webHidden/>
          </w:rPr>
          <w:tab/>
        </w:r>
        <w:r w:rsidR="00C07F20">
          <w:rPr>
            <w:webHidden/>
          </w:rPr>
          <w:fldChar w:fldCharType="begin"/>
        </w:r>
        <w:r w:rsidR="00C07F20">
          <w:rPr>
            <w:webHidden/>
          </w:rPr>
          <w:instrText xml:space="preserve"> PAGEREF _Toc210371589 \h </w:instrText>
        </w:r>
        <w:r w:rsidR="00C07F20">
          <w:rPr>
            <w:webHidden/>
          </w:rPr>
        </w:r>
        <w:r w:rsidR="00C07F20">
          <w:rPr>
            <w:webHidden/>
          </w:rPr>
          <w:fldChar w:fldCharType="separate"/>
        </w:r>
        <w:r w:rsidR="00C07F20">
          <w:rPr>
            <w:webHidden/>
          </w:rPr>
          <w:t>3</w:t>
        </w:r>
        <w:r w:rsidR="00C07F20"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0" w:history="1">
        <w:r w:rsidRPr="001C2614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Test Machines and Devices 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1" w:history="1">
        <w:r w:rsidRPr="001C2614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Network Setting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1"/>
        <w:rPr>
          <w:rFonts w:asciiTheme="minorHAnsi" w:eastAsiaTheme="minorEastAsia" w:hAnsiTheme="minorHAnsi" w:cstheme="minorBidi"/>
          <w:b w:val="0"/>
          <w:bCs w:val="0"/>
          <w:kern w:val="0"/>
          <w:sz w:val="22"/>
          <w:szCs w:val="22"/>
          <w:lang w:eastAsia="en-US"/>
        </w:rPr>
      </w:pPr>
      <w:hyperlink w:anchor="_Toc210371592" w:history="1">
        <w:r w:rsidRPr="001C2614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Test Environment Configuration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3" w:history="1">
        <w:r w:rsidRPr="001C2614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Installing and Configuring DC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4" w:history="1">
        <w:r w:rsidRPr="001C2614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Installing and Configuring SUT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5" w:history="1">
        <w:r w:rsidRPr="001C2614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Installing and Configuring CLIENT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1"/>
        <w:rPr>
          <w:rFonts w:asciiTheme="minorHAnsi" w:eastAsiaTheme="minorEastAsia" w:hAnsiTheme="minorHAnsi" w:cstheme="minorBidi"/>
          <w:b w:val="0"/>
          <w:bCs w:val="0"/>
          <w:kern w:val="0"/>
          <w:sz w:val="22"/>
          <w:szCs w:val="22"/>
          <w:lang w:eastAsia="en-US"/>
        </w:rPr>
      </w:pPr>
      <w:hyperlink w:anchor="_Toc210371596" w:history="1">
        <w:r w:rsidRPr="001C2614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Test Suite Deployment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7" w:history="1">
        <w:r w:rsidRPr="001C2614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test suite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8" w:history="1">
        <w:r w:rsidRPr="001C2614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configure ptfconfig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599" w:history="1">
        <w:r w:rsidRPr="001C2614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run the test suite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_Toc210371599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1"/>
        <w:rPr>
          <w:rFonts w:asciiTheme="minorHAnsi" w:eastAsiaTheme="minorEastAsia" w:hAnsiTheme="minorHAnsi" w:cstheme="minorBidi"/>
          <w:b w:val="0"/>
          <w:bCs w:val="0"/>
          <w:kern w:val="0"/>
          <w:sz w:val="22"/>
          <w:szCs w:val="22"/>
          <w:lang w:eastAsia="en-US"/>
        </w:rPr>
      </w:pPr>
      <w:hyperlink w:anchor="_Toc210371600" w:history="1">
        <w:r w:rsidRPr="001C2614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Troubleshooting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1" w:history="1">
        <w:r w:rsidRPr="001C2614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Test Setup/Environment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2" w:history="1">
        <w:r w:rsidRPr="001C261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Test Suite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3" w:history="1">
        <w:r w:rsidRPr="001C2614">
          <w:rPr>
            <w:rStyle w:val="Hyperlink"/>
          </w:rPr>
          <w:t>4.3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Operating System Specific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4" w:history="1">
        <w:r w:rsidRPr="001C2614">
          <w:rPr>
            <w:rStyle w:val="Hyperlink"/>
          </w:rPr>
          <w:t>4.4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Tool Specific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5" w:history="1">
        <w:r w:rsidRPr="001C2614">
          <w:rPr>
            <w:rStyle w:val="Hyperlink"/>
          </w:rPr>
          <w:t>4.5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Known Issues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1"/>
        <w:rPr>
          <w:rFonts w:asciiTheme="minorHAnsi" w:eastAsiaTheme="minorEastAsia" w:hAnsiTheme="minorHAnsi" w:cstheme="minorBidi"/>
          <w:b w:val="0"/>
          <w:bCs w:val="0"/>
          <w:kern w:val="0"/>
          <w:sz w:val="22"/>
          <w:szCs w:val="22"/>
          <w:lang w:eastAsia="en-US"/>
        </w:rPr>
      </w:pPr>
      <w:hyperlink w:anchor="_Toc210371606" w:history="1">
        <w:r w:rsidRPr="001C2614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Appendix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7" w:history="1">
        <w:r w:rsidRPr="001C2614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Domain Controller on Windows 2003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8" w:history="1">
        <w:r w:rsidRPr="001C2614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Domain Controller on Windows 2008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09" w:history="1">
        <w:r w:rsidRPr="001C2614">
          <w:rPr>
            <w:rStyle w:val="Hyperlink"/>
          </w:rPr>
          <w:t>5.3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Visual Studio 2008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10" w:history="1">
        <w:r w:rsidRPr="001C2614">
          <w:rPr>
            <w:rStyle w:val="Hyperlink"/>
          </w:rPr>
          <w:t>5.4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Microsoft Network Monitor 3.2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11" w:history="1">
        <w:r w:rsidRPr="001C2614">
          <w:rPr>
            <w:rStyle w:val="Hyperlink"/>
          </w:rPr>
          <w:t>5.5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observe network trace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12" w:history="1">
        <w:r w:rsidRPr="001C2614">
          <w:rPr>
            <w:rStyle w:val="Hyperlink"/>
          </w:rPr>
          <w:t>5.6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Protocol Test Framework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C07F20" w:rsidRDefault="00C07F20">
      <w:pPr>
        <w:pStyle w:val="TOC2"/>
        <w:rPr>
          <w:rFonts w:asciiTheme="minorHAnsi" w:eastAsiaTheme="minorEastAsia" w:hAnsiTheme="minorHAnsi" w:cstheme="minorBidi"/>
          <w:iCs w:val="0"/>
          <w:kern w:val="0"/>
          <w:sz w:val="22"/>
          <w:szCs w:val="22"/>
          <w:lang w:eastAsia="en-US"/>
        </w:rPr>
      </w:pPr>
      <w:hyperlink w:anchor="_Toc210371613" w:history="1">
        <w:r w:rsidRPr="001C2614">
          <w:rPr>
            <w:rStyle w:val="Hyperlink"/>
          </w:rPr>
          <w:t>5.7</w:t>
        </w:r>
        <w:r>
          <w:rPr>
            <w:rFonts w:asciiTheme="minorHAnsi" w:eastAsiaTheme="minorEastAsia" w:hAnsiTheme="minorHAnsi" w:cstheme="minorBidi"/>
            <w:iCs w:val="0"/>
            <w:kern w:val="0"/>
            <w:sz w:val="22"/>
            <w:szCs w:val="22"/>
            <w:lang w:eastAsia="en-US"/>
          </w:rPr>
          <w:tab/>
        </w:r>
        <w:r w:rsidRPr="001C2614">
          <w:rPr>
            <w:rStyle w:val="Hyperlink"/>
          </w:rPr>
          <w:t>How to install Spec Explorer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_Toc210371613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1F2E23" w:rsidRPr="00F93AA8" w:rsidRDefault="002D4802" w:rsidP="00200A1A">
      <w:pPr>
        <w:spacing w:line="240" w:lineRule="auto"/>
        <w:rPr>
          <w:sz w:val="16"/>
        </w:rPr>
      </w:pPr>
      <w:r w:rsidRPr="006448EB">
        <w:rPr>
          <w:sz w:val="16"/>
        </w:rPr>
        <w:fldChar w:fldCharType="end"/>
      </w:r>
      <w:r w:rsidR="0063140C" w:rsidRPr="00F93AA8">
        <w:rPr>
          <w:sz w:val="16"/>
        </w:rPr>
        <w:br w:type="page"/>
      </w:r>
    </w:p>
    <w:p w:rsidR="00F92C48" w:rsidRPr="00F93AA8" w:rsidDel="00C07F20" w:rsidRDefault="00F92C48" w:rsidP="00E50A0C">
      <w:pPr>
        <w:pStyle w:val="Heading1"/>
        <w:rPr>
          <w:del w:id="17" w:author="Abhiram Dandaboina (Wipro Ltd.)" w:date="2008-09-28T13:23:00Z"/>
        </w:rPr>
      </w:pPr>
      <w:bookmarkStart w:id="18" w:name="_Toc110326296"/>
      <w:bookmarkStart w:id="19" w:name="_Toc191231918"/>
      <w:bookmarkStart w:id="20" w:name="_Toc202285052"/>
      <w:bookmarkStart w:id="21" w:name="_Toc204053364"/>
      <w:bookmarkStart w:id="22" w:name="_Toc175540771"/>
      <w:del w:id="23" w:author="Abhiram Dandaboina (Wipro Ltd.)" w:date="2008-09-28T13:23:00Z">
        <w:r w:rsidRPr="00E50A0C" w:rsidDel="00C07F20">
          <w:lastRenderedPageBreak/>
          <w:delText>Goal</w:delText>
        </w:r>
        <w:bookmarkStart w:id="24" w:name="_Toc210371586"/>
        <w:bookmarkEnd w:id="18"/>
        <w:bookmarkEnd w:id="19"/>
        <w:bookmarkEnd w:id="20"/>
        <w:bookmarkEnd w:id="21"/>
        <w:bookmarkEnd w:id="24"/>
      </w:del>
    </w:p>
    <w:p w:rsidR="001A6181" w:rsidRPr="003B5CE6" w:rsidDel="00C07F20" w:rsidRDefault="001A6181" w:rsidP="003B5CE6">
      <w:pPr>
        <w:ind w:right="990"/>
        <w:jc w:val="both"/>
        <w:rPr>
          <w:del w:id="25" w:author="Abhiram Dandaboina (Wipro Ltd.)" w:date="2008-09-28T13:23:00Z"/>
          <w:rFonts w:ascii="Arial" w:hAnsi="Arial"/>
          <w:sz w:val="20"/>
        </w:rPr>
      </w:pPr>
      <w:del w:id="26" w:author="Abhiram Dandaboina (Wipro Ltd.)" w:date="2008-09-28T13:23:00Z">
        <w:r w:rsidRPr="003B5CE6" w:rsidDel="00C07F20">
          <w:rPr>
            <w:rFonts w:ascii="Arial" w:hAnsi="Arial"/>
            <w:sz w:val="20"/>
          </w:rPr>
          <w:delText xml:space="preserve">This guide </w:delText>
        </w:r>
        <w:r w:rsidR="003F5DE0" w:rsidRPr="003B5CE6" w:rsidDel="00C07F20">
          <w:rPr>
            <w:rFonts w:ascii="Arial" w:hAnsi="Arial"/>
            <w:sz w:val="20"/>
          </w:rPr>
          <w:delText xml:space="preserve">helps you to </w:delText>
        </w:r>
        <w:r w:rsidR="00DC3692" w:rsidRPr="003B5CE6" w:rsidDel="00C07F20">
          <w:rPr>
            <w:rFonts w:ascii="Arial" w:hAnsi="Arial"/>
            <w:sz w:val="20"/>
          </w:rPr>
          <w:delText>setup</w:delText>
        </w:r>
        <w:r w:rsidRPr="003B5CE6" w:rsidDel="00C07F20">
          <w:rPr>
            <w:rFonts w:ascii="Arial" w:hAnsi="Arial"/>
            <w:sz w:val="20"/>
          </w:rPr>
          <w:delText xml:space="preserve"> and </w:delText>
        </w:r>
        <w:r w:rsidR="003F5DE0" w:rsidRPr="003B5CE6" w:rsidDel="00C07F20">
          <w:rPr>
            <w:rFonts w:ascii="Arial" w:hAnsi="Arial"/>
            <w:sz w:val="20"/>
          </w:rPr>
          <w:delText xml:space="preserve">configure </w:delText>
        </w:r>
        <w:r w:rsidRPr="003B5CE6" w:rsidDel="00C07F20">
          <w:rPr>
            <w:rFonts w:ascii="Arial" w:hAnsi="Arial"/>
            <w:sz w:val="20"/>
          </w:rPr>
          <w:delText>MS-</w:delText>
        </w:r>
        <w:r w:rsidR="00460D37" w:rsidRPr="003B5CE6" w:rsidDel="00C07F20">
          <w:rPr>
            <w:rFonts w:ascii="Arial" w:hAnsi="Arial"/>
            <w:sz w:val="20"/>
          </w:rPr>
          <w:delText>WSP</w:delText>
        </w:r>
        <w:r w:rsidRPr="003B5CE6" w:rsidDel="00C07F20">
          <w:rPr>
            <w:rFonts w:ascii="Arial" w:hAnsi="Arial"/>
            <w:sz w:val="20"/>
          </w:rPr>
          <w:delText xml:space="preserve"> test</w:delText>
        </w:r>
        <w:r w:rsidR="00DC3692" w:rsidRPr="003B5CE6" w:rsidDel="00C07F20">
          <w:rPr>
            <w:rFonts w:ascii="Arial" w:hAnsi="Arial"/>
            <w:sz w:val="20"/>
          </w:rPr>
          <w:delText>ing</w:delText>
        </w:r>
        <w:r w:rsidRPr="003B5CE6" w:rsidDel="00C07F20">
          <w:rPr>
            <w:rFonts w:ascii="Arial" w:hAnsi="Arial"/>
            <w:sz w:val="20"/>
          </w:rPr>
          <w:delText xml:space="preserve"> environment</w:delText>
        </w:r>
        <w:r w:rsidR="00DC3692" w:rsidRPr="003B5CE6" w:rsidDel="00C07F20">
          <w:rPr>
            <w:rFonts w:ascii="Arial" w:hAnsi="Arial"/>
            <w:sz w:val="20"/>
          </w:rPr>
          <w:delText>.</w:delText>
        </w:r>
        <w:bookmarkStart w:id="27" w:name="_Toc210371587"/>
        <w:bookmarkEnd w:id="27"/>
      </w:del>
    </w:p>
    <w:p w:rsidR="00E50A0C" w:rsidRPr="00E50A0C" w:rsidDel="00C07F20" w:rsidRDefault="00E50A0C" w:rsidP="00E50A0C">
      <w:pPr>
        <w:rPr>
          <w:del w:id="28" w:author="Abhiram Dandaboina (Wipro Ltd.)" w:date="2008-09-28T13:23:00Z"/>
          <w:lang w:eastAsia="zh-CN"/>
        </w:rPr>
      </w:pPr>
      <w:bookmarkStart w:id="29" w:name="_Toc175720837"/>
      <w:bookmarkStart w:id="30" w:name="_Toc175728323"/>
      <w:bookmarkStart w:id="31" w:name="_Toc175921572"/>
      <w:bookmarkStart w:id="32" w:name="_Toc175922004"/>
      <w:bookmarkStart w:id="33" w:name="_Toc175922148"/>
      <w:bookmarkStart w:id="34" w:name="_Toc175996017"/>
      <w:bookmarkStart w:id="35" w:name="_Toc175997606"/>
      <w:bookmarkStart w:id="36" w:name="_Toc175997658"/>
      <w:bookmarkStart w:id="37" w:name="_Toc176067049"/>
      <w:bookmarkStart w:id="38" w:name="_Toc176069126"/>
      <w:bookmarkStart w:id="39" w:name="_Toc176110667"/>
      <w:bookmarkStart w:id="40" w:name="_Toc176194503"/>
      <w:bookmarkStart w:id="41" w:name="_Toc176495499"/>
      <w:bookmarkStart w:id="42" w:name="_Toc176500269"/>
      <w:bookmarkStart w:id="43" w:name="_Toc191231919"/>
      <w:bookmarkStart w:id="44" w:name="_Toc202285053"/>
      <w:bookmarkStart w:id="45" w:name="_Toc204053365"/>
      <w:bookmarkStart w:id="46" w:name="_Toc21037158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6"/>
    </w:p>
    <w:p w:rsidR="002316E8" w:rsidRPr="002316E8" w:rsidRDefault="007A7E36" w:rsidP="00646FAE">
      <w:pPr>
        <w:pStyle w:val="Heading1"/>
      </w:pPr>
      <w:bookmarkStart w:id="47" w:name="_Toc202285054"/>
      <w:bookmarkStart w:id="48" w:name="_Toc204053366"/>
      <w:bookmarkStart w:id="49" w:name="_Toc210371589"/>
      <w:bookmarkEnd w:id="43"/>
      <w:bookmarkEnd w:id="44"/>
      <w:bookmarkEnd w:id="45"/>
      <w:r w:rsidRPr="00F93AA8">
        <w:t xml:space="preserve">Test </w:t>
      </w:r>
      <w:r w:rsidR="00F77CA9" w:rsidRPr="00F93AA8">
        <w:t>E</w:t>
      </w:r>
      <w:r w:rsidRPr="00F93AA8">
        <w:t xml:space="preserve">nvironment </w:t>
      </w:r>
      <w:bookmarkStart w:id="50" w:name="_Toc175540772"/>
      <w:bookmarkEnd w:id="22"/>
      <w:r w:rsidR="00432917" w:rsidRPr="00F93AA8">
        <w:t>Requirement</w:t>
      </w:r>
      <w:bookmarkStart w:id="51" w:name="_Toc175728330"/>
      <w:bookmarkStart w:id="52" w:name="_Toc175921579"/>
      <w:bookmarkStart w:id="53" w:name="_Toc175922011"/>
      <w:bookmarkStart w:id="54" w:name="_Toc175922155"/>
      <w:bookmarkStart w:id="55" w:name="_Toc175996024"/>
      <w:bookmarkStart w:id="56" w:name="_Toc175997608"/>
      <w:bookmarkStart w:id="57" w:name="_Toc175997660"/>
      <w:bookmarkStart w:id="58" w:name="_Toc176067051"/>
      <w:bookmarkStart w:id="59" w:name="_Toc176069128"/>
      <w:bookmarkStart w:id="60" w:name="_Toc176110669"/>
      <w:bookmarkStart w:id="61" w:name="_Toc176194505"/>
      <w:bookmarkStart w:id="62" w:name="_Toc176495501"/>
      <w:bookmarkStart w:id="63" w:name="_Toc176500271"/>
      <w:bookmarkStart w:id="64" w:name="_Toc202285055"/>
      <w:bookmarkStart w:id="65" w:name="_Toc204053367"/>
      <w:bookmarkEnd w:id="47"/>
      <w:bookmarkEnd w:id="48"/>
      <w:bookmarkEnd w:id="49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:rsidR="007A7E36" w:rsidRPr="00F93AA8" w:rsidRDefault="00432917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66" w:name="_Toc210371590"/>
      <w:r w:rsidRPr="00F93AA8">
        <w:rPr>
          <w:lang w:eastAsia="zh-CN"/>
        </w:rPr>
        <w:t>Tes</w:t>
      </w:r>
      <w:r w:rsidR="0097326D" w:rsidRPr="00F93AA8">
        <w:rPr>
          <w:lang w:eastAsia="zh-CN"/>
        </w:rPr>
        <w:t>t Machines and Device</w:t>
      </w:r>
      <w:r w:rsidR="000E0FE5" w:rsidRPr="00F93AA8">
        <w:rPr>
          <w:lang w:eastAsia="zh-CN"/>
        </w:rPr>
        <w:t>s</w:t>
      </w:r>
      <w:r w:rsidR="0097326D" w:rsidRPr="00F93AA8">
        <w:rPr>
          <w:lang w:eastAsia="zh-CN"/>
        </w:rPr>
        <w:t xml:space="preserve"> List</w:t>
      </w:r>
      <w:bookmarkEnd w:id="64"/>
      <w:bookmarkEnd w:id="65"/>
      <w:bookmarkEnd w:id="66"/>
    </w:p>
    <w:p w:rsidR="000E0FE5" w:rsidRPr="00F93AA8" w:rsidRDefault="000E0FE5" w:rsidP="0060059E">
      <w:pPr>
        <w:pStyle w:val="Heading3"/>
      </w:pPr>
      <w:r w:rsidRPr="00F93AA8">
        <w:t>Generic Requirements</w:t>
      </w:r>
    </w:p>
    <w:p w:rsidR="00FF5AC4" w:rsidRPr="00F52F51" w:rsidRDefault="001B3CA5" w:rsidP="003B5CE6">
      <w:pPr>
        <w:ind w:right="990"/>
        <w:jc w:val="both"/>
        <w:rPr>
          <w:rFonts w:ascii="Arial" w:hAnsi="Arial"/>
          <w:sz w:val="20"/>
        </w:rPr>
      </w:pPr>
      <w:r w:rsidRPr="00F52F51">
        <w:rPr>
          <w:rFonts w:ascii="Arial" w:hAnsi="Arial"/>
          <w:sz w:val="20"/>
        </w:rPr>
        <w:t xml:space="preserve">The </w:t>
      </w:r>
      <w:r w:rsidR="00FF5AC4" w:rsidRPr="00F52F51">
        <w:rPr>
          <w:rFonts w:ascii="Arial" w:hAnsi="Arial"/>
          <w:sz w:val="20"/>
        </w:rPr>
        <w:t>MS-</w:t>
      </w:r>
      <w:r w:rsidR="00EC0487">
        <w:rPr>
          <w:rFonts w:ascii="Arial" w:hAnsi="Arial"/>
          <w:sz w:val="20"/>
        </w:rPr>
        <w:t>WSP</w:t>
      </w:r>
      <w:r w:rsidR="00FF5AC4" w:rsidRPr="00F52F51">
        <w:rPr>
          <w:rFonts w:ascii="Arial" w:hAnsi="Arial"/>
          <w:sz w:val="20"/>
        </w:rPr>
        <w:t xml:space="preserve"> requires the </w:t>
      </w:r>
      <w:r w:rsidRPr="00F52F51">
        <w:rPr>
          <w:rFonts w:ascii="Arial" w:hAnsi="Arial"/>
          <w:sz w:val="20"/>
        </w:rPr>
        <w:t xml:space="preserve">test environment </w:t>
      </w:r>
      <w:r w:rsidR="00FF5AC4" w:rsidRPr="00F52F51">
        <w:rPr>
          <w:rFonts w:ascii="Arial" w:hAnsi="Arial"/>
          <w:sz w:val="20"/>
        </w:rPr>
        <w:t>including:</w:t>
      </w:r>
    </w:p>
    <w:p w:rsidR="0055316C" w:rsidRPr="003B5CE6" w:rsidRDefault="003E1FCE" w:rsidP="003B5CE6">
      <w:pPr>
        <w:pStyle w:val="ListParagraph"/>
        <w:numPr>
          <w:ilvl w:val="0"/>
          <w:numId w:val="36"/>
        </w:numPr>
        <w:ind w:right="990"/>
        <w:jc w:val="both"/>
        <w:rPr>
          <w:color w:val="000000"/>
        </w:rPr>
      </w:pPr>
      <w:r w:rsidRPr="003B5CE6">
        <w:rPr>
          <w:color w:val="000000"/>
        </w:rPr>
        <w:t>2</w:t>
      </w:r>
      <w:r w:rsidR="001B3CA5" w:rsidRPr="003B5CE6">
        <w:rPr>
          <w:color w:val="000000"/>
        </w:rPr>
        <w:t xml:space="preserve"> machines for servers and clients</w:t>
      </w:r>
      <w:r w:rsidR="00ED1790" w:rsidRPr="003B5CE6">
        <w:rPr>
          <w:color w:val="000000"/>
        </w:rPr>
        <w:t>.</w:t>
      </w:r>
    </w:p>
    <w:p w:rsidR="0055316C" w:rsidRPr="003B5CE6" w:rsidRDefault="00BE700A" w:rsidP="003B5CE6">
      <w:pPr>
        <w:pStyle w:val="ListParagraph"/>
        <w:numPr>
          <w:ilvl w:val="0"/>
          <w:numId w:val="36"/>
        </w:numPr>
        <w:ind w:right="990"/>
        <w:jc w:val="both"/>
        <w:rPr>
          <w:color w:val="000000"/>
        </w:rPr>
      </w:pPr>
      <w:r w:rsidRPr="003B5CE6">
        <w:rPr>
          <w:color w:val="000000"/>
        </w:rPr>
        <w:t xml:space="preserve">Generic </w:t>
      </w:r>
      <w:r w:rsidR="00FF5AC4" w:rsidRPr="003B5CE6">
        <w:rPr>
          <w:color w:val="000000"/>
        </w:rPr>
        <w:t>software</w:t>
      </w:r>
      <w:r w:rsidRPr="003B5CE6">
        <w:rPr>
          <w:color w:val="000000"/>
        </w:rPr>
        <w:t xml:space="preserve"> list</w:t>
      </w:r>
      <w:r w:rsidR="00ED1790" w:rsidRPr="003B5CE6">
        <w:rPr>
          <w:color w:val="000000"/>
        </w:rPr>
        <w:t>.</w:t>
      </w:r>
    </w:p>
    <w:p w:rsidR="0055316C" w:rsidRPr="003B5CE6" w:rsidRDefault="00BE700A" w:rsidP="003B5CE6">
      <w:pPr>
        <w:pStyle w:val="ListParagraph"/>
        <w:numPr>
          <w:ilvl w:val="0"/>
          <w:numId w:val="36"/>
        </w:numPr>
        <w:ind w:right="990"/>
        <w:jc w:val="both"/>
        <w:rPr>
          <w:color w:val="000000"/>
        </w:rPr>
      </w:pPr>
      <w:r w:rsidRPr="003B5CE6">
        <w:rPr>
          <w:color w:val="000000"/>
        </w:rPr>
        <w:t>Ethernet network</w:t>
      </w:r>
      <w:r w:rsidR="00ED1790" w:rsidRPr="003B5CE6">
        <w:rPr>
          <w:color w:val="000000"/>
        </w:rPr>
        <w:t>.</w:t>
      </w:r>
    </w:p>
    <w:p w:rsidR="000C1854" w:rsidRPr="003F5DE0" w:rsidRDefault="001A6181" w:rsidP="003B5CE6">
      <w:pPr>
        <w:ind w:right="990"/>
        <w:jc w:val="both"/>
        <w:rPr>
          <w:rFonts w:ascii="Arial" w:hAnsi="Arial"/>
          <w:sz w:val="20"/>
        </w:rPr>
      </w:pPr>
      <w:r w:rsidRPr="003F5DE0">
        <w:rPr>
          <w:rFonts w:ascii="Arial" w:hAnsi="Arial"/>
          <w:sz w:val="20"/>
        </w:rPr>
        <w:t xml:space="preserve">Please refer to table </w:t>
      </w:r>
      <w:r w:rsidRPr="003B5CE6">
        <w:rPr>
          <w:rFonts w:ascii="Arial" w:hAnsi="Arial"/>
          <w:sz w:val="20"/>
        </w:rPr>
        <w:t>3-1</w:t>
      </w:r>
      <w:r w:rsidR="009E5F97" w:rsidRPr="003B5CE6">
        <w:rPr>
          <w:rFonts w:ascii="Arial" w:hAnsi="Arial"/>
          <w:sz w:val="20"/>
        </w:rPr>
        <w:t>-1</w:t>
      </w:r>
      <w:r w:rsidRPr="003F5DE0">
        <w:rPr>
          <w:rFonts w:ascii="Arial" w:hAnsi="Arial"/>
          <w:sz w:val="20"/>
        </w:rPr>
        <w:t xml:space="preserve"> for the details.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18"/>
        <w:gridCol w:w="1800"/>
        <w:gridCol w:w="5202"/>
      </w:tblGrid>
      <w:tr w:rsidR="00BE700A" w:rsidRPr="0060059E" w:rsidTr="00ED1790">
        <w:trPr>
          <w:trHeight w:val="350"/>
        </w:trPr>
        <w:tc>
          <w:tcPr>
            <w:tcW w:w="1818" w:type="dxa"/>
            <w:vAlign w:val="center"/>
          </w:tcPr>
          <w:p w:rsidR="00BE700A" w:rsidRPr="0060059E" w:rsidRDefault="00BE700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Device Type</w:t>
            </w:r>
          </w:p>
        </w:tc>
        <w:tc>
          <w:tcPr>
            <w:tcW w:w="1800" w:type="dxa"/>
            <w:vAlign w:val="center"/>
          </w:tcPr>
          <w:p w:rsidR="00BE700A" w:rsidRPr="0060059E" w:rsidRDefault="00BE700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Role</w:t>
            </w:r>
          </w:p>
        </w:tc>
        <w:tc>
          <w:tcPr>
            <w:tcW w:w="5202" w:type="dxa"/>
            <w:vAlign w:val="center"/>
          </w:tcPr>
          <w:p w:rsidR="00BE700A" w:rsidRPr="0060059E" w:rsidRDefault="00BE700A" w:rsidP="000063C9">
            <w:pPr>
              <w:spacing w:line="240" w:lineRule="auto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Description</w:t>
            </w:r>
          </w:p>
        </w:tc>
      </w:tr>
      <w:tr w:rsidR="001B3CA5" w:rsidRPr="0060059E" w:rsidTr="00ED1790">
        <w:trPr>
          <w:trHeight w:val="350"/>
        </w:trPr>
        <w:tc>
          <w:tcPr>
            <w:tcW w:w="1818" w:type="dxa"/>
            <w:vMerge w:val="restart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Hardware</w:t>
            </w: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SUT</w:t>
            </w:r>
          </w:p>
        </w:tc>
        <w:tc>
          <w:tcPr>
            <w:tcW w:w="5202" w:type="dxa"/>
            <w:vAlign w:val="center"/>
          </w:tcPr>
          <w:p w:rsidR="001B3CA5" w:rsidRPr="0060059E" w:rsidRDefault="001B3CA5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System </w:t>
            </w:r>
            <w:r w:rsidR="00F93AA8" w:rsidRPr="0060059E">
              <w:rPr>
                <w:rFonts w:ascii="Arial" w:hAnsi="Arial"/>
                <w:sz w:val="20"/>
                <w:lang w:eastAsia="zh-CN"/>
              </w:rPr>
              <w:t>U</w:t>
            </w:r>
            <w:r w:rsidRPr="0060059E">
              <w:rPr>
                <w:rFonts w:ascii="Arial" w:hAnsi="Arial"/>
                <w:sz w:val="20"/>
                <w:lang w:eastAsia="zh-CN"/>
              </w:rPr>
              <w:t xml:space="preserve">nder </w:t>
            </w:r>
            <w:r w:rsidR="00F93AA8" w:rsidRPr="0060059E">
              <w:rPr>
                <w:rFonts w:ascii="Arial" w:hAnsi="Arial"/>
                <w:sz w:val="20"/>
                <w:lang w:eastAsia="zh-CN"/>
              </w:rPr>
              <w:t>T</w:t>
            </w:r>
            <w:r w:rsidRPr="0060059E">
              <w:rPr>
                <w:rFonts w:ascii="Arial" w:hAnsi="Arial"/>
                <w:sz w:val="20"/>
                <w:lang w:eastAsia="zh-CN"/>
              </w:rPr>
              <w:t>est.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9C2D26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K</w:t>
            </w:r>
            <w:r w:rsidR="001B3CA5" w:rsidRPr="0060059E">
              <w:rPr>
                <w:rFonts w:ascii="Arial" w:hAnsi="Arial"/>
                <w:sz w:val="20"/>
                <w:lang w:eastAsia="zh-CN"/>
              </w:rPr>
              <w:t>DC</w:t>
            </w:r>
          </w:p>
        </w:tc>
        <w:tc>
          <w:tcPr>
            <w:tcW w:w="5202" w:type="dxa"/>
            <w:vAlign w:val="center"/>
          </w:tcPr>
          <w:p w:rsidR="001B3CA5" w:rsidRPr="0060059E" w:rsidRDefault="009C2D26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Key Distribution Center</w:t>
            </w:r>
            <w:r w:rsidR="001B3CA5" w:rsidRPr="0060059E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Client</w:t>
            </w:r>
          </w:p>
        </w:tc>
        <w:tc>
          <w:tcPr>
            <w:tcW w:w="5202" w:type="dxa"/>
            <w:vAlign w:val="center"/>
          </w:tcPr>
          <w:p w:rsidR="001B3CA5" w:rsidRPr="0060059E" w:rsidRDefault="001B3CA5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Client computer to run the test suite.</w:t>
            </w:r>
          </w:p>
        </w:tc>
      </w:tr>
      <w:tr w:rsidR="001B3CA5" w:rsidRPr="0060059E" w:rsidTr="00ED1790">
        <w:tc>
          <w:tcPr>
            <w:tcW w:w="1818" w:type="dxa"/>
            <w:vMerge w:val="restart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Service</w:t>
            </w: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SUT</w:t>
            </w:r>
          </w:p>
        </w:tc>
        <w:tc>
          <w:tcPr>
            <w:tcW w:w="5202" w:type="dxa"/>
            <w:vAlign w:val="center"/>
          </w:tcPr>
          <w:p w:rsidR="001B3CA5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A licensee implementation of </w:t>
            </w:r>
            <w:r w:rsidR="003E1FCE" w:rsidRPr="003C26D3">
              <w:rPr>
                <w:rFonts w:ascii="Arial" w:hAnsi="Arial"/>
                <w:color w:val="000000"/>
                <w:sz w:val="20"/>
              </w:rPr>
              <w:t>MS-</w:t>
            </w:r>
            <w:r w:rsidR="00EC0487">
              <w:rPr>
                <w:rFonts w:ascii="Arial" w:hAnsi="Arial"/>
                <w:color w:val="000000"/>
                <w:sz w:val="20"/>
              </w:rPr>
              <w:t>WSP</w:t>
            </w:r>
            <w:r w:rsidRPr="0060059E">
              <w:rPr>
                <w:rFonts w:ascii="Arial" w:hAnsi="Arial"/>
                <w:sz w:val="20"/>
                <w:lang w:eastAsia="zh-CN"/>
              </w:rPr>
              <w:t>.</w:t>
            </w:r>
            <w:r w:rsidR="00BE700A" w:rsidRPr="0060059E">
              <w:rPr>
                <w:rFonts w:ascii="Arial" w:hAnsi="Arial"/>
                <w:sz w:val="20"/>
                <w:lang w:eastAsia="zh-CN"/>
              </w:rPr>
              <w:t xml:space="preserve"> or</w:t>
            </w:r>
          </w:p>
          <w:p w:rsidR="00BE700A" w:rsidRPr="0060059E" w:rsidRDefault="00BE700A" w:rsidP="00EC0487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A licensee implementation of </w:t>
            </w:r>
            <w:r w:rsidR="003E1FCE" w:rsidRPr="003C26D3">
              <w:rPr>
                <w:rFonts w:ascii="Arial" w:hAnsi="Arial"/>
                <w:sz w:val="20"/>
                <w:lang w:eastAsia="zh-CN"/>
              </w:rPr>
              <w:t>MS-</w:t>
            </w:r>
            <w:r w:rsidR="00EC0487">
              <w:rPr>
                <w:rFonts w:ascii="Arial" w:hAnsi="Arial"/>
                <w:sz w:val="20"/>
                <w:lang w:eastAsia="zh-CN"/>
              </w:rPr>
              <w:t>WSP</w:t>
            </w:r>
            <w:r w:rsidR="003E1FCE" w:rsidRPr="003C26D3">
              <w:rPr>
                <w:rFonts w:ascii="Arial" w:hAnsi="Arial"/>
                <w:sz w:val="20"/>
                <w:lang w:eastAsia="zh-CN"/>
              </w:rPr>
              <w:t xml:space="preserve"> </w:t>
            </w:r>
            <w:r w:rsidRPr="0060059E">
              <w:rPr>
                <w:rFonts w:ascii="Arial" w:hAnsi="Arial"/>
                <w:sz w:val="20"/>
                <w:lang w:eastAsia="zh-CN"/>
              </w:rPr>
              <w:t xml:space="preserve">which support the features of </w:t>
            </w:r>
            <w:r w:rsidR="00EC0487">
              <w:rPr>
                <w:rFonts w:ascii="Arial" w:hAnsi="Arial"/>
                <w:sz w:val="20"/>
                <w:lang w:eastAsia="zh-CN"/>
              </w:rPr>
              <w:t>Windows Search</w:t>
            </w:r>
            <w:r w:rsidR="003E1FCE" w:rsidRPr="003C26D3">
              <w:rPr>
                <w:rFonts w:ascii="Arial" w:hAnsi="Arial"/>
                <w:sz w:val="20"/>
                <w:lang w:eastAsia="zh-CN"/>
              </w:rPr>
              <w:t xml:space="preserve"> Service</w:t>
            </w:r>
            <w:r w:rsidRPr="0060059E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9C2D26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K</w:t>
            </w:r>
            <w:r w:rsidR="001B3CA5" w:rsidRPr="0060059E">
              <w:rPr>
                <w:rFonts w:ascii="Arial" w:hAnsi="Arial"/>
                <w:sz w:val="20"/>
                <w:lang w:eastAsia="zh-CN"/>
              </w:rPr>
              <w:t>DC</w:t>
            </w:r>
          </w:p>
        </w:tc>
        <w:tc>
          <w:tcPr>
            <w:tcW w:w="5202" w:type="dxa"/>
            <w:vAlign w:val="center"/>
          </w:tcPr>
          <w:p w:rsidR="001B3CA5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A licensee implementation of </w:t>
            </w:r>
            <w:r w:rsidR="009C2D26" w:rsidRPr="0060059E">
              <w:rPr>
                <w:rFonts w:ascii="Arial" w:hAnsi="Arial"/>
                <w:sz w:val="20"/>
                <w:lang w:eastAsia="zh-CN"/>
              </w:rPr>
              <w:t>Key Distribution Center</w:t>
            </w:r>
            <w:r w:rsidRPr="0060059E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Client</w:t>
            </w:r>
          </w:p>
        </w:tc>
        <w:tc>
          <w:tcPr>
            <w:tcW w:w="5202" w:type="dxa"/>
            <w:vAlign w:val="center"/>
          </w:tcPr>
          <w:p w:rsidR="001B3CA5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None</w:t>
            </w:r>
            <w:r w:rsidR="00ED1790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1B3CA5" w:rsidRPr="0060059E" w:rsidTr="00ED1790">
        <w:tc>
          <w:tcPr>
            <w:tcW w:w="1818" w:type="dxa"/>
            <w:vMerge w:val="restart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Software</w:t>
            </w: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SUT</w:t>
            </w:r>
          </w:p>
        </w:tc>
        <w:tc>
          <w:tcPr>
            <w:tcW w:w="5202" w:type="dxa"/>
            <w:vAlign w:val="center"/>
          </w:tcPr>
          <w:p w:rsidR="001B3CA5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Run software to make the SUT </w:t>
            </w:r>
            <w:r w:rsidRPr="003C26D3">
              <w:rPr>
                <w:rFonts w:ascii="Arial" w:hAnsi="Arial"/>
                <w:sz w:val="20"/>
                <w:lang w:eastAsia="zh-CN"/>
              </w:rPr>
              <w:t xml:space="preserve">act as </w:t>
            </w:r>
            <w:r w:rsidR="00ED1790" w:rsidRPr="003C26D3">
              <w:rPr>
                <w:rFonts w:ascii="Arial" w:hAnsi="Arial"/>
                <w:sz w:val="20"/>
                <w:lang w:eastAsia="zh-CN"/>
              </w:rPr>
              <w:t>Client.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9C2D26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K</w:t>
            </w:r>
            <w:r w:rsidR="001B3CA5" w:rsidRPr="0060059E">
              <w:rPr>
                <w:rFonts w:ascii="Arial" w:hAnsi="Arial"/>
                <w:sz w:val="20"/>
                <w:lang w:eastAsia="zh-CN"/>
              </w:rPr>
              <w:t>DC</w:t>
            </w:r>
          </w:p>
        </w:tc>
        <w:tc>
          <w:tcPr>
            <w:tcW w:w="5202" w:type="dxa"/>
            <w:vAlign w:val="center"/>
          </w:tcPr>
          <w:p w:rsidR="001B3CA5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</w:rPr>
              <w:t>Run software to make the DC act as the role of a Domain Controller.</w:t>
            </w:r>
          </w:p>
        </w:tc>
      </w:tr>
      <w:tr w:rsidR="001B3CA5" w:rsidRPr="0060059E" w:rsidTr="00ED1790">
        <w:tc>
          <w:tcPr>
            <w:tcW w:w="1818" w:type="dxa"/>
            <w:vMerge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:rsidR="001B3CA5" w:rsidRPr="0060059E" w:rsidRDefault="001B3CA5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>Client</w:t>
            </w:r>
          </w:p>
        </w:tc>
        <w:tc>
          <w:tcPr>
            <w:tcW w:w="5202" w:type="dxa"/>
            <w:vAlign w:val="center"/>
          </w:tcPr>
          <w:p w:rsidR="001B3CA5" w:rsidRPr="0060059E" w:rsidRDefault="00ED1790" w:rsidP="00ED1790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>
              <w:rPr>
                <w:rFonts w:ascii="Arial" w:hAnsi="Arial"/>
                <w:sz w:val="20"/>
                <w:lang w:eastAsia="zh-CN"/>
              </w:rPr>
              <w:t xml:space="preserve">Required </w:t>
            </w:r>
            <w:r w:rsidR="000C6AD7" w:rsidRPr="0060059E">
              <w:rPr>
                <w:rFonts w:ascii="Arial" w:hAnsi="Arial"/>
                <w:sz w:val="20"/>
                <w:lang w:eastAsia="zh-CN"/>
              </w:rPr>
              <w:t>software installed to enable the running of test suite.</w:t>
            </w:r>
          </w:p>
        </w:tc>
      </w:tr>
      <w:tr w:rsidR="000C6AD7" w:rsidRPr="0060059E" w:rsidTr="00ED1790">
        <w:tc>
          <w:tcPr>
            <w:tcW w:w="1818" w:type="dxa"/>
          </w:tcPr>
          <w:p w:rsidR="000C6AD7" w:rsidRPr="0060059E" w:rsidRDefault="000C6AD7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60059E">
              <w:rPr>
                <w:rFonts w:ascii="Arial" w:hAnsi="Arial"/>
                <w:b/>
                <w:sz w:val="20"/>
                <w:lang w:eastAsia="zh-CN"/>
              </w:rPr>
              <w:t>Network</w:t>
            </w:r>
          </w:p>
        </w:tc>
        <w:tc>
          <w:tcPr>
            <w:tcW w:w="7002" w:type="dxa"/>
            <w:gridSpan w:val="2"/>
            <w:vAlign w:val="center"/>
          </w:tcPr>
          <w:p w:rsidR="000C6AD7" w:rsidRPr="0060059E" w:rsidRDefault="000C6AD7" w:rsidP="000063C9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60059E">
              <w:rPr>
                <w:rFonts w:ascii="Arial" w:hAnsi="Arial"/>
                <w:sz w:val="20"/>
                <w:lang w:eastAsia="zh-CN"/>
              </w:rPr>
              <w:t xml:space="preserve">The network is an isolated hub/switch connected Ethernet network, which the test suite and network </w:t>
            </w:r>
            <w:r w:rsidR="00FE4C7F" w:rsidRPr="0060059E">
              <w:rPr>
                <w:rFonts w:ascii="Arial" w:hAnsi="Arial"/>
                <w:sz w:val="20"/>
                <w:lang w:eastAsia="zh-CN"/>
              </w:rPr>
              <w:t xml:space="preserve">topology </w:t>
            </w:r>
            <w:r w:rsidRPr="0060059E">
              <w:rPr>
                <w:rFonts w:ascii="Arial" w:hAnsi="Arial"/>
                <w:sz w:val="20"/>
                <w:lang w:eastAsia="zh-CN"/>
              </w:rPr>
              <w:t>are attached</w:t>
            </w:r>
            <w:r w:rsidR="00ED1790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</w:tbl>
    <w:p w:rsidR="001B3CA5" w:rsidRPr="003B5CE6" w:rsidRDefault="001A6181" w:rsidP="003B5CE6">
      <w:pPr>
        <w:pStyle w:val="Caption"/>
      </w:pPr>
      <w:r w:rsidRPr="003B5CE6">
        <w:t>Table 3-1</w:t>
      </w:r>
      <w:r w:rsidR="006448EB" w:rsidRPr="003B5CE6">
        <w:t>-1</w:t>
      </w:r>
      <w:r w:rsidRPr="003B5CE6">
        <w:t xml:space="preserve"> Test Environment Requirements</w:t>
      </w:r>
    </w:p>
    <w:p w:rsidR="003D001C" w:rsidRPr="00F93AA8" w:rsidRDefault="0055316C" w:rsidP="0060059E">
      <w:pPr>
        <w:pStyle w:val="Heading3"/>
      </w:pPr>
      <w:r w:rsidRPr="00F93AA8">
        <w:t>Requirements</w:t>
      </w:r>
      <w:r w:rsidR="000E0FE5" w:rsidRPr="00F93AA8">
        <w:t xml:space="preserve"> on Windows Platform</w:t>
      </w:r>
    </w:p>
    <w:p w:rsidR="000C1854" w:rsidRPr="003F5DE0" w:rsidRDefault="006D1B8A" w:rsidP="003B5CE6">
      <w:pPr>
        <w:ind w:right="990"/>
        <w:jc w:val="both"/>
        <w:rPr>
          <w:rFonts w:ascii="Arial" w:hAnsi="Arial"/>
          <w:sz w:val="20"/>
        </w:rPr>
      </w:pPr>
      <w:r w:rsidRPr="003F5DE0">
        <w:rPr>
          <w:rFonts w:ascii="Arial" w:hAnsi="Arial"/>
          <w:sz w:val="20"/>
        </w:rPr>
        <w:t xml:space="preserve">The </w:t>
      </w:r>
      <w:r w:rsidRPr="003C26D3">
        <w:rPr>
          <w:rFonts w:ascii="Arial" w:hAnsi="Arial"/>
          <w:sz w:val="20"/>
        </w:rPr>
        <w:t>MS-</w:t>
      </w:r>
      <w:r w:rsidR="00EC0487">
        <w:rPr>
          <w:rFonts w:ascii="Arial" w:hAnsi="Arial"/>
          <w:sz w:val="20"/>
        </w:rPr>
        <w:t>WSP</w:t>
      </w:r>
      <w:r w:rsidRPr="003F5DE0">
        <w:rPr>
          <w:rFonts w:ascii="Arial" w:hAnsi="Arial"/>
          <w:sz w:val="20"/>
        </w:rPr>
        <w:t xml:space="preserve"> requires the specific test environment when running on Windows platform as show</w:t>
      </w:r>
      <w:r w:rsidR="0055316C" w:rsidRPr="003F5DE0">
        <w:rPr>
          <w:rFonts w:ascii="Arial" w:hAnsi="Arial"/>
          <w:sz w:val="20"/>
        </w:rPr>
        <w:t>n</w:t>
      </w:r>
      <w:r w:rsidRPr="003F5DE0">
        <w:rPr>
          <w:rFonts w:ascii="Arial" w:hAnsi="Arial"/>
          <w:sz w:val="20"/>
        </w:rPr>
        <w:t xml:space="preserve"> in table 3-</w:t>
      </w:r>
      <w:r w:rsidR="006448EB" w:rsidRPr="003F5DE0">
        <w:rPr>
          <w:rFonts w:ascii="Arial" w:hAnsi="Arial"/>
          <w:sz w:val="20"/>
        </w:rPr>
        <w:t>1-</w:t>
      </w:r>
      <w:r w:rsidRPr="003F5DE0">
        <w:rPr>
          <w:rFonts w:ascii="Arial" w:hAnsi="Arial"/>
          <w:sz w:val="20"/>
        </w:rPr>
        <w:t>2</w:t>
      </w:r>
      <w:r w:rsidR="006448EB" w:rsidRPr="003F5DE0">
        <w:rPr>
          <w:rFonts w:ascii="Arial" w:hAnsi="Arial"/>
          <w:sz w:val="20"/>
        </w:rPr>
        <w:t>-1</w:t>
      </w:r>
      <w:r w:rsidR="000C1854" w:rsidRPr="003F5DE0">
        <w:rPr>
          <w:rFonts w:ascii="Arial" w:hAnsi="Arial"/>
          <w:sz w:val="20"/>
        </w:rPr>
        <w:t>.</w:t>
      </w:r>
    </w:p>
    <w:tbl>
      <w:tblPr>
        <w:tblW w:w="4479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665"/>
        <w:gridCol w:w="2295"/>
        <w:gridCol w:w="1440"/>
        <w:gridCol w:w="1350"/>
        <w:gridCol w:w="1170"/>
        <w:gridCol w:w="900"/>
      </w:tblGrid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Machine Name</w:t>
            </w:r>
          </w:p>
        </w:tc>
        <w:tc>
          <w:tcPr>
            <w:tcW w:w="2295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Operating System</w:t>
            </w:r>
          </w:p>
        </w:tc>
        <w:tc>
          <w:tcPr>
            <w:tcW w:w="144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CPU Architecture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Domain Workgroup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IP Version</w:t>
            </w:r>
          </w:p>
        </w:tc>
        <w:tc>
          <w:tcPr>
            <w:tcW w:w="90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Role</w:t>
            </w:r>
          </w:p>
        </w:tc>
      </w:tr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SUT01</w:t>
            </w:r>
          </w:p>
        </w:tc>
        <w:tc>
          <w:tcPr>
            <w:tcW w:w="2295" w:type="dxa"/>
            <w:vAlign w:val="center"/>
          </w:tcPr>
          <w:p w:rsidR="000F7C7A" w:rsidRPr="00EC0487" w:rsidRDefault="00EC0487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EC0487">
              <w:rPr>
                <w:rFonts w:ascii="Arial" w:hAnsi="Arial"/>
                <w:bCs/>
                <w:sz w:val="20"/>
                <w:lang w:eastAsia="zh-CN"/>
              </w:rPr>
              <w:t>Win</w:t>
            </w:r>
            <w:r>
              <w:rPr>
                <w:rFonts w:ascii="Arial" w:hAnsi="Arial"/>
                <w:bCs/>
                <w:sz w:val="20"/>
                <w:lang w:eastAsia="zh-CN"/>
              </w:rPr>
              <w:t>dows</w:t>
            </w:r>
            <w:r w:rsidRPr="00EC0487">
              <w:rPr>
                <w:rFonts w:ascii="Arial" w:hAnsi="Arial"/>
                <w:bCs/>
                <w:sz w:val="20"/>
                <w:lang w:eastAsia="zh-CN"/>
              </w:rPr>
              <w:t xml:space="preserve"> Server 2008 enterprise SP1 </w:t>
            </w:r>
          </w:p>
        </w:tc>
        <w:tc>
          <w:tcPr>
            <w:tcW w:w="144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x64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Domain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IPv6</w:t>
            </w:r>
          </w:p>
        </w:tc>
        <w:tc>
          <w:tcPr>
            <w:tcW w:w="90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SUT</w:t>
            </w:r>
          </w:p>
        </w:tc>
      </w:tr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SUT02</w:t>
            </w:r>
          </w:p>
        </w:tc>
        <w:tc>
          <w:tcPr>
            <w:tcW w:w="2295" w:type="dxa"/>
            <w:vAlign w:val="center"/>
          </w:tcPr>
          <w:p w:rsidR="000F7C7A" w:rsidRPr="003F5DE0" w:rsidRDefault="000F7C7A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Windows Server 2003 R2 Enterprise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</w:tc>
        <w:tc>
          <w:tcPr>
            <w:tcW w:w="144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x86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Workgroup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IPv4</w:t>
            </w:r>
          </w:p>
        </w:tc>
        <w:tc>
          <w:tcPr>
            <w:tcW w:w="90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SUT</w:t>
            </w:r>
          </w:p>
        </w:tc>
      </w:tr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DC</w:t>
            </w:r>
            <w:r w:rsidR="009C2D26" w:rsidRPr="003F5DE0">
              <w:rPr>
                <w:rFonts w:ascii="Arial" w:hAnsi="Arial"/>
                <w:b/>
                <w:sz w:val="20"/>
                <w:lang w:eastAsia="zh-CN"/>
              </w:rPr>
              <w:t>01</w:t>
            </w:r>
          </w:p>
        </w:tc>
        <w:tc>
          <w:tcPr>
            <w:tcW w:w="2295" w:type="dxa"/>
            <w:vAlign w:val="center"/>
          </w:tcPr>
          <w:p w:rsidR="000F7C7A" w:rsidRPr="003F5DE0" w:rsidRDefault="000F7C7A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 xml:space="preserve">Windows Server 2008 </w:t>
            </w:r>
            <w:r w:rsidRPr="003F5DE0">
              <w:rPr>
                <w:rFonts w:ascii="Arial" w:hAnsi="Arial"/>
                <w:sz w:val="20"/>
                <w:lang w:eastAsia="zh-CN"/>
              </w:rPr>
              <w:lastRenderedPageBreak/>
              <w:t>Enterprise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</w:tc>
        <w:tc>
          <w:tcPr>
            <w:tcW w:w="1440" w:type="dxa"/>
            <w:vAlign w:val="center"/>
          </w:tcPr>
          <w:p w:rsidR="000F7C7A" w:rsidRPr="003F5DE0" w:rsidRDefault="00957366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lastRenderedPageBreak/>
              <w:t>X</w:t>
            </w:r>
            <w:r>
              <w:rPr>
                <w:rFonts w:ascii="Arial" w:hAnsi="Arial"/>
                <w:sz w:val="20"/>
                <w:lang w:eastAsia="zh-CN"/>
              </w:rPr>
              <w:t>64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Domain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IPv4</w:t>
            </w:r>
          </w:p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lastRenderedPageBreak/>
              <w:t>IPv6</w:t>
            </w:r>
          </w:p>
        </w:tc>
        <w:tc>
          <w:tcPr>
            <w:tcW w:w="900" w:type="dxa"/>
            <w:vAlign w:val="center"/>
          </w:tcPr>
          <w:p w:rsidR="000F7C7A" w:rsidRPr="003F5DE0" w:rsidRDefault="009C2D26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lastRenderedPageBreak/>
              <w:t>K</w:t>
            </w:r>
            <w:r w:rsidR="000F7C7A" w:rsidRPr="003F5DE0">
              <w:rPr>
                <w:rFonts w:ascii="Arial" w:hAnsi="Arial"/>
                <w:sz w:val="20"/>
                <w:lang w:eastAsia="zh-CN"/>
              </w:rPr>
              <w:t>DC</w:t>
            </w:r>
          </w:p>
        </w:tc>
      </w:tr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lastRenderedPageBreak/>
              <w:t>ENDPOINT01</w:t>
            </w:r>
          </w:p>
        </w:tc>
        <w:tc>
          <w:tcPr>
            <w:tcW w:w="2295" w:type="dxa"/>
            <w:vAlign w:val="center"/>
          </w:tcPr>
          <w:p w:rsidR="000F7C7A" w:rsidRPr="003F5DE0" w:rsidRDefault="000F7C7A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Windows Vista Ultimate</w:t>
            </w:r>
            <w:r w:rsidR="00433B03">
              <w:rPr>
                <w:rFonts w:ascii="Arial" w:hAnsi="Arial"/>
                <w:sz w:val="20"/>
                <w:lang w:eastAsia="zh-CN"/>
              </w:rPr>
              <w:t xml:space="preserve"> ServicePack1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</w:tc>
        <w:tc>
          <w:tcPr>
            <w:tcW w:w="1440" w:type="dxa"/>
            <w:vAlign w:val="center"/>
          </w:tcPr>
          <w:p w:rsidR="000F7C7A" w:rsidRPr="003F5DE0" w:rsidRDefault="00957366" w:rsidP="00957366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X</w:t>
            </w:r>
            <w:r>
              <w:rPr>
                <w:rFonts w:ascii="Arial" w:hAnsi="Arial"/>
                <w:sz w:val="20"/>
                <w:lang w:eastAsia="zh-CN"/>
              </w:rPr>
              <w:t>8</w:t>
            </w:r>
            <w:r w:rsidR="000F7C7A" w:rsidRPr="003F5DE0">
              <w:rPr>
                <w:rFonts w:ascii="Arial" w:hAnsi="Arial"/>
                <w:sz w:val="20"/>
                <w:lang w:eastAsia="zh-CN"/>
              </w:rPr>
              <w:t>6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Domain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IPv6</w:t>
            </w:r>
          </w:p>
        </w:tc>
        <w:tc>
          <w:tcPr>
            <w:tcW w:w="90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Client</w:t>
            </w:r>
          </w:p>
        </w:tc>
      </w:tr>
      <w:tr w:rsidR="000F7C7A" w:rsidRPr="003F5DE0" w:rsidTr="003B5CE6">
        <w:tc>
          <w:tcPr>
            <w:tcW w:w="1665" w:type="dxa"/>
            <w:vAlign w:val="center"/>
          </w:tcPr>
          <w:p w:rsidR="000F7C7A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ENDPOINT02</w:t>
            </w:r>
          </w:p>
        </w:tc>
        <w:tc>
          <w:tcPr>
            <w:tcW w:w="2295" w:type="dxa"/>
            <w:vAlign w:val="center"/>
          </w:tcPr>
          <w:p w:rsidR="000F7C7A" w:rsidRPr="003F5DE0" w:rsidRDefault="000F7C7A" w:rsidP="00433B03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Windows XP Professional</w:t>
            </w:r>
            <w:r w:rsidR="00433B03">
              <w:rPr>
                <w:rFonts w:ascii="Arial" w:hAnsi="Arial"/>
                <w:sz w:val="20"/>
                <w:lang w:eastAsia="zh-CN"/>
              </w:rPr>
              <w:t xml:space="preserve"> </w:t>
            </w:r>
            <w:r w:rsidR="00433B03" w:rsidRPr="00433B03">
              <w:rPr>
                <w:rFonts w:ascii="Arial" w:hAnsi="Arial"/>
                <w:sz w:val="20"/>
                <w:lang w:eastAsia="zh-CN"/>
              </w:rPr>
              <w:t>ServicePack</w:t>
            </w:r>
            <w:r w:rsidR="00433B03">
              <w:rPr>
                <w:rFonts w:ascii="Arial" w:hAnsi="Arial"/>
                <w:sz w:val="20"/>
                <w:lang w:eastAsia="zh-CN"/>
              </w:rPr>
              <w:t>3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</w:tc>
        <w:tc>
          <w:tcPr>
            <w:tcW w:w="144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x86</w:t>
            </w:r>
          </w:p>
        </w:tc>
        <w:tc>
          <w:tcPr>
            <w:tcW w:w="135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Workgroup</w:t>
            </w:r>
          </w:p>
        </w:tc>
        <w:tc>
          <w:tcPr>
            <w:tcW w:w="117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IPv4</w:t>
            </w:r>
          </w:p>
        </w:tc>
        <w:tc>
          <w:tcPr>
            <w:tcW w:w="900" w:type="dxa"/>
            <w:vAlign w:val="center"/>
          </w:tcPr>
          <w:p w:rsidR="000F7C7A" w:rsidRPr="003F5DE0" w:rsidRDefault="000F7C7A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Client</w:t>
            </w:r>
          </w:p>
        </w:tc>
      </w:tr>
    </w:tbl>
    <w:p w:rsidR="006D1B8A" w:rsidRPr="003C26D3" w:rsidRDefault="006D1B8A" w:rsidP="003B5CE6">
      <w:pPr>
        <w:pStyle w:val="Caption"/>
      </w:pPr>
      <w:r w:rsidRPr="003C26D3">
        <w:t>Table 3-</w:t>
      </w:r>
      <w:r w:rsidR="006448EB" w:rsidRPr="003C26D3">
        <w:t>1-</w:t>
      </w:r>
      <w:r w:rsidRPr="003C26D3">
        <w:t>2</w:t>
      </w:r>
      <w:r w:rsidR="006448EB" w:rsidRPr="003C26D3">
        <w:t>-1</w:t>
      </w:r>
      <w:r w:rsidRPr="003C26D3">
        <w:t xml:space="preserve"> Windows Test Environment Requirements</w:t>
      </w:r>
    </w:p>
    <w:p w:rsidR="000C1854" w:rsidRPr="003F5DE0" w:rsidRDefault="00881170" w:rsidP="003B5CE6">
      <w:pPr>
        <w:ind w:right="990"/>
        <w:jc w:val="both"/>
        <w:rPr>
          <w:rFonts w:ascii="Arial" w:hAnsi="Arial"/>
          <w:sz w:val="20"/>
        </w:rPr>
      </w:pPr>
      <w:r w:rsidRPr="003F5DE0">
        <w:rPr>
          <w:rFonts w:ascii="Arial" w:hAnsi="Arial"/>
          <w:sz w:val="20"/>
        </w:rPr>
        <w:t>The following table is the list of software that should be installed on machines for running MS-</w:t>
      </w:r>
      <w:r w:rsidR="00EC0487">
        <w:rPr>
          <w:rFonts w:ascii="Arial" w:hAnsi="Arial"/>
          <w:sz w:val="20"/>
        </w:rPr>
        <w:t>WSP</w:t>
      </w:r>
      <w:r w:rsidRPr="003F5DE0">
        <w:rPr>
          <w:rFonts w:ascii="Arial" w:hAnsi="Arial"/>
          <w:sz w:val="20"/>
        </w:rPr>
        <w:t xml:space="preserve"> test suite on the platform of Windows:</w:t>
      </w:r>
    </w:p>
    <w:tbl>
      <w:tblPr>
        <w:tblW w:w="4479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851"/>
        <w:gridCol w:w="1110"/>
        <w:gridCol w:w="5859"/>
      </w:tblGrid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Machine Name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OS</w:t>
            </w:r>
          </w:p>
        </w:tc>
        <w:tc>
          <w:tcPr>
            <w:tcW w:w="5859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Software</w:t>
            </w:r>
          </w:p>
        </w:tc>
      </w:tr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SUT01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W2K8</w:t>
            </w:r>
          </w:p>
        </w:tc>
        <w:tc>
          <w:tcPr>
            <w:tcW w:w="5859" w:type="dxa"/>
            <w:vAlign w:val="center"/>
          </w:tcPr>
          <w:p w:rsidR="00993B9E" w:rsidRPr="003F5DE0" w:rsidRDefault="003E1FC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Server</w:t>
            </w:r>
            <w:r w:rsidR="00993B9E" w:rsidRPr="003C26D3">
              <w:rPr>
                <w:rFonts w:ascii="Arial" w:hAnsi="Arial"/>
                <w:sz w:val="20"/>
                <w:lang w:eastAsia="zh-CN"/>
              </w:rPr>
              <w:t xml:space="preserve"> role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SUT02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W2K3</w:t>
            </w:r>
          </w:p>
        </w:tc>
        <w:tc>
          <w:tcPr>
            <w:tcW w:w="5859" w:type="dxa"/>
            <w:vAlign w:val="center"/>
          </w:tcPr>
          <w:p w:rsidR="00993B9E" w:rsidRPr="003C26D3" w:rsidRDefault="003E1FC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Server</w:t>
            </w:r>
            <w:r w:rsidR="00993B9E" w:rsidRPr="003C26D3">
              <w:rPr>
                <w:rFonts w:ascii="Arial" w:hAnsi="Arial"/>
                <w:sz w:val="20"/>
                <w:lang w:eastAsia="zh-CN"/>
              </w:rPr>
              <w:t xml:space="preserve"> role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DC</w:t>
            </w:r>
            <w:r w:rsidR="00F33636" w:rsidRPr="003F5DE0">
              <w:rPr>
                <w:rFonts w:ascii="Arial" w:hAnsi="Arial"/>
                <w:b/>
                <w:sz w:val="20"/>
                <w:lang w:eastAsia="zh-CN"/>
              </w:rPr>
              <w:t>01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W2K8</w:t>
            </w:r>
          </w:p>
        </w:tc>
        <w:tc>
          <w:tcPr>
            <w:tcW w:w="5859" w:type="dxa"/>
            <w:vAlign w:val="center"/>
          </w:tcPr>
          <w:p w:rsidR="00993B9E" w:rsidRPr="003F5DE0" w:rsidRDefault="00FE4C7F" w:rsidP="003B5CE6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Domain Controller Role</w:t>
            </w:r>
            <w:r w:rsidR="009F71EA" w:rsidRPr="003C26D3">
              <w:rPr>
                <w:rFonts w:ascii="Arial" w:hAnsi="Arial"/>
                <w:sz w:val="20"/>
                <w:lang w:eastAsia="zh-CN"/>
              </w:rPr>
              <w:t xml:space="preserve"> with domain name “</w:t>
            </w:r>
            <w:r w:rsidR="003B5CE6">
              <w:rPr>
                <w:rFonts w:ascii="Arial" w:hAnsi="Arial"/>
                <w:sz w:val="20"/>
                <w:lang w:eastAsia="zh-CN"/>
              </w:rPr>
              <w:t>WSPDC.Net</w:t>
            </w:r>
            <w:r w:rsidR="009F71EA" w:rsidRPr="003C26D3">
              <w:rPr>
                <w:rFonts w:ascii="Arial" w:hAnsi="Arial"/>
                <w:sz w:val="20"/>
                <w:lang w:eastAsia="zh-CN"/>
              </w:rPr>
              <w:t>”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ENDPOINT01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Vista</w:t>
            </w:r>
          </w:p>
        </w:tc>
        <w:tc>
          <w:tcPr>
            <w:tcW w:w="5859" w:type="dxa"/>
            <w:vAlign w:val="center"/>
          </w:tcPr>
          <w:p w:rsidR="00993B9E" w:rsidRPr="003F5DE0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Visual Studio 2008 Team System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  <w:p w:rsidR="00993B9E" w:rsidRPr="003F5DE0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Protocol Test Framework</w:t>
            </w:r>
            <w:r w:rsidR="00855CE1" w:rsidRPr="003F5DE0">
              <w:rPr>
                <w:rFonts w:ascii="Arial" w:hAnsi="Arial"/>
                <w:sz w:val="20"/>
                <w:lang w:eastAsia="zh-CN"/>
              </w:rPr>
              <w:t xml:space="preserve"> </w:t>
            </w:r>
            <w:r w:rsidR="00855CE1" w:rsidRPr="003C26D3">
              <w:rPr>
                <w:rFonts w:ascii="Arial" w:hAnsi="Arial"/>
                <w:sz w:val="20"/>
                <w:lang w:eastAsia="zh-CN"/>
              </w:rPr>
              <w:t>version</w:t>
            </w:r>
            <w:r w:rsidR="00EA0C02" w:rsidRPr="003C26D3">
              <w:rPr>
                <w:rFonts w:ascii="Arial" w:hAnsi="Arial"/>
                <w:sz w:val="20"/>
                <w:lang w:eastAsia="zh-CN"/>
              </w:rPr>
              <w:t xml:space="preserve"> 2.1.866.0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  <w:p w:rsidR="00773ABD" w:rsidRPr="003F5DE0" w:rsidRDefault="00993B9E" w:rsidP="00FA722E">
            <w:pPr>
              <w:spacing w:line="240" w:lineRule="auto"/>
              <w:rPr>
                <w:rFonts w:ascii="Arial" w:hAnsi="Arial"/>
                <w:sz w:val="20"/>
                <w:highlight w:val="yellow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Network Monitor</w:t>
            </w:r>
            <w:r w:rsidR="00855CE1" w:rsidRPr="003F5DE0">
              <w:rPr>
                <w:rFonts w:ascii="Arial" w:hAnsi="Arial"/>
                <w:sz w:val="20"/>
                <w:lang w:eastAsia="zh-CN"/>
              </w:rPr>
              <w:t xml:space="preserve"> </w:t>
            </w:r>
            <w:r w:rsidR="00EA0C02" w:rsidRPr="003F5DE0">
              <w:rPr>
                <w:rFonts w:ascii="Arial" w:hAnsi="Arial"/>
                <w:sz w:val="20"/>
                <w:lang w:eastAsia="zh-CN"/>
              </w:rPr>
              <w:t>version</w:t>
            </w:r>
            <w:r w:rsidR="00EA0C02" w:rsidRPr="00C14407">
              <w:rPr>
                <w:rFonts w:ascii="Arial" w:hAnsi="Arial"/>
                <w:sz w:val="20"/>
                <w:lang w:eastAsia="zh-CN"/>
              </w:rPr>
              <w:t xml:space="preserve"> </w:t>
            </w:r>
            <w:r w:rsidR="00C106CB" w:rsidRPr="00C14407">
              <w:rPr>
                <w:rFonts w:ascii="Arial" w:hAnsi="Arial"/>
                <w:sz w:val="20"/>
                <w:lang w:eastAsia="zh-CN"/>
              </w:rPr>
              <w:t>03.02.1106.0001.</w:t>
            </w:r>
          </w:p>
          <w:p w:rsidR="00993B9E" w:rsidRPr="003F5DE0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Spec Explorer</w:t>
            </w:r>
            <w:r w:rsidR="00855CE1" w:rsidRPr="003C26D3">
              <w:rPr>
                <w:rFonts w:ascii="Arial" w:hAnsi="Arial"/>
                <w:sz w:val="20"/>
                <w:lang w:eastAsia="zh-CN"/>
              </w:rPr>
              <w:t xml:space="preserve"> version </w:t>
            </w:r>
            <w:r w:rsidR="00EA0C02" w:rsidRPr="003F5DE0">
              <w:rPr>
                <w:rFonts w:ascii="Arial" w:hAnsi="Arial"/>
                <w:sz w:val="20"/>
                <w:lang w:eastAsia="zh-CN"/>
              </w:rPr>
              <w:t>2.1.861</w:t>
            </w:r>
            <w:r w:rsidR="00FA722E" w:rsidRPr="003F5DE0">
              <w:rPr>
                <w:rFonts w:ascii="Arial" w:hAnsi="Arial"/>
                <w:sz w:val="20"/>
                <w:lang w:eastAsia="zh-CN"/>
              </w:rPr>
              <w:t>.</w:t>
            </w:r>
          </w:p>
        </w:tc>
      </w:tr>
      <w:tr w:rsidR="00993B9E" w:rsidRPr="003F5DE0" w:rsidTr="003B5CE6">
        <w:tc>
          <w:tcPr>
            <w:tcW w:w="1851" w:type="dxa"/>
            <w:vAlign w:val="center"/>
          </w:tcPr>
          <w:p w:rsidR="00993B9E" w:rsidRPr="003F5DE0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3F5DE0">
              <w:rPr>
                <w:rFonts w:ascii="Arial" w:hAnsi="Arial"/>
                <w:b/>
                <w:sz w:val="20"/>
                <w:lang w:eastAsia="zh-CN"/>
              </w:rPr>
              <w:t>ENDPOINT02</w:t>
            </w:r>
          </w:p>
        </w:tc>
        <w:tc>
          <w:tcPr>
            <w:tcW w:w="1110" w:type="dxa"/>
            <w:vAlign w:val="center"/>
          </w:tcPr>
          <w:p w:rsidR="00993B9E" w:rsidRPr="003F5DE0" w:rsidRDefault="00993B9E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3F5DE0">
              <w:rPr>
                <w:rFonts w:ascii="Arial" w:hAnsi="Arial"/>
                <w:sz w:val="20"/>
                <w:lang w:eastAsia="zh-CN"/>
              </w:rPr>
              <w:t>W</w:t>
            </w:r>
            <w:r w:rsidR="003E1FCE" w:rsidRPr="003F5DE0">
              <w:rPr>
                <w:rFonts w:ascii="Arial" w:hAnsi="Arial"/>
                <w:sz w:val="20"/>
                <w:lang w:eastAsia="zh-CN"/>
              </w:rPr>
              <w:t>in</w:t>
            </w:r>
            <w:r w:rsidRPr="003F5DE0">
              <w:rPr>
                <w:rFonts w:ascii="Arial" w:hAnsi="Arial"/>
                <w:sz w:val="20"/>
                <w:lang w:eastAsia="zh-CN"/>
              </w:rPr>
              <w:t>XP</w:t>
            </w:r>
          </w:p>
        </w:tc>
        <w:tc>
          <w:tcPr>
            <w:tcW w:w="5859" w:type="dxa"/>
            <w:vAlign w:val="center"/>
          </w:tcPr>
          <w:p w:rsidR="00993B9E" w:rsidRPr="003C26D3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Visual Studio 2008 Team System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  <w:p w:rsidR="00993B9E" w:rsidRPr="003C26D3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Protocol Test Framework</w:t>
            </w:r>
            <w:r w:rsidR="00855CE1" w:rsidRPr="003C26D3">
              <w:rPr>
                <w:rFonts w:ascii="Arial" w:hAnsi="Arial"/>
                <w:sz w:val="20"/>
                <w:lang w:eastAsia="zh-CN"/>
              </w:rPr>
              <w:t xml:space="preserve"> version </w:t>
            </w:r>
            <w:r w:rsidR="00EA0C02" w:rsidRPr="003C26D3">
              <w:rPr>
                <w:rFonts w:ascii="Arial" w:hAnsi="Arial"/>
                <w:sz w:val="20"/>
                <w:lang w:eastAsia="zh-CN"/>
              </w:rPr>
              <w:t>2.1.866.0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</w:p>
          <w:p w:rsidR="00993B9E" w:rsidRPr="003C26D3" w:rsidRDefault="00993B9E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3C26D3">
              <w:rPr>
                <w:rFonts w:ascii="Arial" w:hAnsi="Arial"/>
                <w:sz w:val="20"/>
                <w:lang w:eastAsia="zh-CN"/>
              </w:rPr>
              <w:t>Network Monitor</w:t>
            </w:r>
            <w:r w:rsidR="00855CE1" w:rsidRPr="003C26D3">
              <w:rPr>
                <w:rFonts w:ascii="Arial" w:hAnsi="Arial"/>
                <w:sz w:val="20"/>
                <w:lang w:eastAsia="zh-CN"/>
              </w:rPr>
              <w:t xml:space="preserve"> </w:t>
            </w:r>
            <w:r w:rsidR="00855CE1" w:rsidRPr="003C26D3">
              <w:rPr>
                <w:rFonts w:ascii="Arial" w:hAnsi="Arial"/>
                <w:sz w:val="20"/>
                <w:highlight w:val="yellow"/>
                <w:lang w:eastAsia="zh-CN"/>
              </w:rPr>
              <w:t xml:space="preserve">version </w:t>
            </w:r>
            <w:r w:rsidR="00FE0ECB" w:rsidRPr="00FE0ECB">
              <w:rPr>
                <w:rFonts w:ascii="Arial" w:hAnsi="Arial"/>
                <w:sz w:val="20"/>
                <w:highlight w:val="yellow"/>
                <w:lang w:eastAsia="zh-CN"/>
              </w:rPr>
              <w:t>03.02.1106.0001</w:t>
            </w:r>
            <w:r w:rsidR="00FA722E" w:rsidRPr="003C26D3">
              <w:rPr>
                <w:rFonts w:ascii="Arial" w:hAnsi="Arial"/>
                <w:sz w:val="20"/>
                <w:highlight w:val="yellow"/>
                <w:lang w:eastAsia="zh-CN"/>
              </w:rPr>
              <w:t>.</w:t>
            </w:r>
          </w:p>
          <w:p w:rsidR="00993B9E" w:rsidRPr="003C26D3" w:rsidRDefault="00EC0487" w:rsidP="00FA722E">
            <w:pPr>
              <w:spacing w:line="240" w:lineRule="auto"/>
              <w:rPr>
                <w:rFonts w:ascii="Arial" w:hAnsi="Arial"/>
                <w:sz w:val="20"/>
                <w:lang w:eastAsia="zh-CN"/>
              </w:rPr>
            </w:pPr>
            <w:r w:rsidRPr="00EC0487">
              <w:rPr>
                <w:rFonts w:ascii="Arial" w:hAnsi="Arial"/>
                <w:sz w:val="20"/>
                <w:lang w:eastAsia="zh-CN"/>
              </w:rPr>
              <w:t>SE PTF PAC June 2008</w:t>
            </w:r>
            <w:r w:rsidR="00FA722E" w:rsidRPr="003C26D3">
              <w:rPr>
                <w:rFonts w:ascii="Arial" w:hAnsi="Arial"/>
                <w:sz w:val="20"/>
                <w:lang w:eastAsia="zh-CN"/>
              </w:rPr>
              <w:t>.</w:t>
            </w:r>
            <w:r w:rsidR="003E1FCE" w:rsidRPr="003C26D3">
              <w:rPr>
                <w:rFonts w:ascii="Arial" w:hAnsi="Arial"/>
                <w:sz w:val="20"/>
                <w:lang w:eastAsia="zh-CN"/>
              </w:rPr>
              <w:t xml:space="preserve"> </w:t>
            </w:r>
          </w:p>
        </w:tc>
      </w:tr>
    </w:tbl>
    <w:p w:rsidR="003D001C" w:rsidRPr="003C26D3" w:rsidRDefault="0055316C" w:rsidP="003B5CE6">
      <w:pPr>
        <w:pStyle w:val="Caption"/>
      </w:pPr>
      <w:r w:rsidRPr="003C26D3">
        <w:t>Table 3-1-</w:t>
      </w:r>
      <w:r w:rsidR="00F33636" w:rsidRPr="003C26D3">
        <w:t>2-2</w:t>
      </w:r>
      <w:r w:rsidRPr="003C26D3">
        <w:t xml:space="preserve"> Software Requirements</w:t>
      </w:r>
    </w:p>
    <w:p w:rsidR="00A1768E" w:rsidRPr="003F5DE0" w:rsidRDefault="00B31DCA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67" w:name="_Network_Setting"/>
      <w:bookmarkStart w:id="68" w:name="_Toc202285056"/>
      <w:bookmarkStart w:id="69" w:name="_Toc204053368"/>
      <w:bookmarkEnd w:id="50"/>
      <w:bookmarkEnd w:id="67"/>
      <w:r>
        <w:rPr>
          <w:lang w:eastAsia="zh-CN"/>
        </w:rPr>
        <w:br w:type="page"/>
      </w:r>
      <w:bookmarkStart w:id="70" w:name="_Toc210371591"/>
      <w:r w:rsidR="008D524F" w:rsidRPr="003F5DE0">
        <w:rPr>
          <w:lang w:eastAsia="zh-CN"/>
        </w:rPr>
        <w:lastRenderedPageBreak/>
        <w:t>Network Setting</w:t>
      </w:r>
      <w:bookmarkEnd w:id="68"/>
      <w:bookmarkEnd w:id="69"/>
      <w:bookmarkEnd w:id="70"/>
    </w:p>
    <w:p w:rsidR="00985B3D" w:rsidRPr="003F5DE0" w:rsidRDefault="006D1B8A" w:rsidP="003B5CE6">
      <w:pPr>
        <w:ind w:right="990"/>
        <w:jc w:val="both"/>
        <w:rPr>
          <w:rFonts w:ascii="Arial" w:hAnsi="Arial"/>
          <w:sz w:val="20"/>
        </w:rPr>
      </w:pPr>
      <w:r w:rsidRPr="003F5DE0">
        <w:rPr>
          <w:rFonts w:ascii="Arial" w:hAnsi="Arial"/>
          <w:sz w:val="20"/>
        </w:rPr>
        <w:t>MS-</w:t>
      </w:r>
      <w:r w:rsidR="000C3223">
        <w:rPr>
          <w:rFonts w:ascii="Arial" w:hAnsi="Arial"/>
          <w:sz w:val="20"/>
        </w:rPr>
        <w:t>WSP</w:t>
      </w:r>
      <w:r w:rsidRPr="003F5DE0">
        <w:rPr>
          <w:rFonts w:ascii="Arial" w:hAnsi="Arial"/>
          <w:sz w:val="20"/>
        </w:rPr>
        <w:t xml:space="preserve"> requires</w:t>
      </w:r>
      <w:r w:rsidR="0036355D" w:rsidRPr="003F5DE0">
        <w:rPr>
          <w:rFonts w:ascii="Arial" w:hAnsi="Arial"/>
          <w:sz w:val="20"/>
        </w:rPr>
        <w:t xml:space="preserve"> </w:t>
      </w:r>
      <w:r w:rsidR="00EA0C02" w:rsidRPr="003F5DE0">
        <w:rPr>
          <w:rFonts w:ascii="Arial" w:hAnsi="Arial"/>
          <w:sz w:val="20"/>
        </w:rPr>
        <w:t>2</w:t>
      </w:r>
      <w:r w:rsidR="0036355D" w:rsidRPr="003F5DE0">
        <w:rPr>
          <w:rFonts w:ascii="Arial" w:hAnsi="Arial"/>
          <w:sz w:val="20"/>
        </w:rPr>
        <w:t xml:space="preserve"> groups of test environment</w:t>
      </w:r>
      <w:r w:rsidR="00FE4C7F" w:rsidRPr="003F5DE0">
        <w:rPr>
          <w:rFonts w:ascii="Arial" w:hAnsi="Arial"/>
          <w:sz w:val="20"/>
        </w:rPr>
        <w:t>s</w:t>
      </w:r>
      <w:r w:rsidRPr="003F5DE0">
        <w:rPr>
          <w:rFonts w:ascii="Arial" w:hAnsi="Arial"/>
          <w:sz w:val="20"/>
        </w:rPr>
        <w:t xml:space="preserve">. </w:t>
      </w:r>
      <w:r w:rsidR="002D5C17" w:rsidRPr="003F5DE0">
        <w:rPr>
          <w:rFonts w:ascii="Arial" w:hAnsi="Arial"/>
          <w:sz w:val="20"/>
        </w:rPr>
        <w:t xml:space="preserve">These test LANs are isolated from all other networks and </w:t>
      </w:r>
      <w:r w:rsidR="00FE4C7F" w:rsidRPr="003F5DE0">
        <w:rPr>
          <w:rFonts w:ascii="Arial" w:hAnsi="Arial"/>
          <w:sz w:val="20"/>
        </w:rPr>
        <w:t xml:space="preserve">also isolated </w:t>
      </w:r>
      <w:r w:rsidR="002D5C17" w:rsidRPr="003F5DE0">
        <w:rPr>
          <w:rFonts w:ascii="Arial" w:hAnsi="Arial"/>
          <w:sz w:val="20"/>
        </w:rPr>
        <w:t>from each other</w:t>
      </w:r>
      <w:r w:rsidRPr="003F5DE0">
        <w:rPr>
          <w:rFonts w:ascii="Arial" w:hAnsi="Arial"/>
          <w:sz w:val="20"/>
        </w:rPr>
        <w:t xml:space="preserve">. </w:t>
      </w:r>
    </w:p>
    <w:p w:rsidR="000E067B" w:rsidRPr="006A7CD9" w:rsidRDefault="00512651" w:rsidP="005B33AC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 w:rsidRPr="006A7CD9">
        <w:rPr>
          <w:noProof/>
          <w:lang w:eastAsia="zh-CN"/>
        </w:rPr>
        <w:object w:dxaOrig="18931" w:dyaOrig="81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1pt;height:193pt" o:ole="" o:bordertopcolor="this" o:borderleftcolor="this" o:borderbottomcolor="this" o:borderrightcolor="this">
            <v:imagedata r:id="rId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5" DrawAspect="Content" ObjectID="_1284119865" r:id="rId10"/>
        </w:object>
      </w:r>
    </w:p>
    <w:p w:rsidR="0036355D" w:rsidRPr="003C26D3" w:rsidRDefault="000E067B" w:rsidP="003B5CE6">
      <w:pPr>
        <w:pStyle w:val="Caption"/>
      </w:pPr>
      <w:r w:rsidRPr="003C26D3">
        <w:t xml:space="preserve">Figure </w:t>
      </w:r>
      <w:r w:rsidR="003979D8" w:rsidRPr="003C26D3">
        <w:t>3-2-</w:t>
      </w:r>
      <w:fldSimple w:instr=" SEQ Figure \* ARABIC ">
        <w:r w:rsidR="00603ACB" w:rsidRPr="003C26D3">
          <w:t>1</w:t>
        </w:r>
      </w:fldSimple>
      <w:r w:rsidRPr="003C26D3">
        <w:t xml:space="preserve"> Network Topology</w:t>
      </w:r>
    </w:p>
    <w:p w:rsidR="00B340E6" w:rsidRPr="00F93AA8" w:rsidRDefault="00B340E6" w:rsidP="000C1854">
      <w:pPr>
        <w:rPr>
          <w:b/>
          <w:bCs/>
        </w:rPr>
      </w:pPr>
      <w:r w:rsidRPr="00F93AA8">
        <w:rPr>
          <w:b/>
        </w:rPr>
        <w:t>Notes:</w:t>
      </w:r>
    </w:p>
    <w:p w:rsidR="00B340E6" w:rsidRPr="003C26D3" w:rsidRDefault="00B340E6" w:rsidP="003B5CE6">
      <w:pPr>
        <w:pStyle w:val="ListParagraph"/>
        <w:numPr>
          <w:ilvl w:val="0"/>
          <w:numId w:val="9"/>
        </w:numPr>
        <w:ind w:right="990"/>
        <w:jc w:val="both"/>
      </w:pPr>
      <w:r w:rsidRPr="003C26D3">
        <w:rPr>
          <w:lang w:eastAsia="zh-CN"/>
        </w:rPr>
        <w:t xml:space="preserve">Test suites should be run on the </w:t>
      </w:r>
      <w:r w:rsidR="00F33636" w:rsidRPr="003C26D3">
        <w:rPr>
          <w:b/>
          <w:lang w:eastAsia="zh-CN"/>
        </w:rPr>
        <w:t>ENDPOINT01</w:t>
      </w:r>
      <w:r w:rsidRPr="003C26D3">
        <w:rPr>
          <w:b/>
          <w:lang w:eastAsia="zh-CN"/>
        </w:rPr>
        <w:t xml:space="preserve">, </w:t>
      </w:r>
      <w:r w:rsidR="00F33636" w:rsidRPr="003C26D3">
        <w:rPr>
          <w:b/>
          <w:lang w:eastAsia="zh-CN"/>
        </w:rPr>
        <w:t>ENDPOINT02</w:t>
      </w:r>
      <w:r w:rsidR="0036355D" w:rsidRPr="003C26D3">
        <w:rPr>
          <w:b/>
          <w:lang w:eastAsia="zh-CN"/>
        </w:rPr>
        <w:t xml:space="preserve"> </w:t>
      </w:r>
      <w:r w:rsidR="0036355D" w:rsidRPr="003C26D3">
        <w:rPr>
          <w:lang w:eastAsia="zh-CN"/>
        </w:rPr>
        <w:t>and</w:t>
      </w:r>
      <w:r w:rsidR="0036355D" w:rsidRPr="003C26D3">
        <w:rPr>
          <w:b/>
          <w:lang w:eastAsia="zh-CN"/>
        </w:rPr>
        <w:t xml:space="preserve"> CLIENT.</w:t>
      </w:r>
    </w:p>
    <w:p w:rsidR="00E87F27" w:rsidRPr="003C26D3" w:rsidRDefault="00E87F27" w:rsidP="003B5CE6">
      <w:pPr>
        <w:pStyle w:val="ListParagraph"/>
        <w:numPr>
          <w:ilvl w:val="0"/>
          <w:numId w:val="9"/>
        </w:numPr>
        <w:ind w:right="990"/>
        <w:jc w:val="both"/>
      </w:pPr>
      <w:r w:rsidRPr="003C26D3">
        <w:rPr>
          <w:lang w:eastAsia="zh-CN"/>
        </w:rPr>
        <w:t xml:space="preserve">Domain name: </w:t>
      </w:r>
      <w:r w:rsidR="008C1EEB">
        <w:rPr>
          <w:lang w:eastAsia="zh-CN"/>
        </w:rPr>
        <w:t>WSPDC.Net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499"/>
        <w:gridCol w:w="2011"/>
        <w:gridCol w:w="2610"/>
        <w:gridCol w:w="1440"/>
        <w:gridCol w:w="1530"/>
      </w:tblGrid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Machine Name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IPv4 / Subnet Mask</w:t>
            </w:r>
          </w:p>
        </w:tc>
        <w:tc>
          <w:tcPr>
            <w:tcW w:w="2610" w:type="dxa"/>
            <w:vAlign w:val="center"/>
          </w:tcPr>
          <w:p w:rsidR="00F37C28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IPv6</w:t>
            </w:r>
            <w:r w:rsidR="00F37C28" w:rsidRPr="00FA722E">
              <w:rPr>
                <w:rFonts w:ascii="Arial" w:hAnsi="Arial"/>
                <w:b/>
                <w:sz w:val="20"/>
                <w:lang w:eastAsia="zh-CN"/>
              </w:rPr>
              <w:t xml:space="preserve"> / </w:t>
            </w:r>
          </w:p>
          <w:p w:rsidR="00FE4C7F" w:rsidRPr="00FA722E" w:rsidRDefault="00F37C28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Prefix Length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Default Gateway</w:t>
            </w:r>
          </w:p>
        </w:tc>
        <w:tc>
          <w:tcPr>
            <w:tcW w:w="153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DNS Server</w:t>
            </w:r>
          </w:p>
        </w:tc>
      </w:tr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SUT01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N/A</w:t>
            </w:r>
          </w:p>
        </w:tc>
        <w:tc>
          <w:tcPr>
            <w:tcW w:w="2610" w:type="dxa"/>
            <w:vAlign w:val="center"/>
          </w:tcPr>
          <w:p w:rsidR="00FE4C7F" w:rsidRPr="00FA722E" w:rsidRDefault="0045487A" w:rsidP="0045487A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45487A">
              <w:rPr>
                <w:rFonts w:ascii="Arial" w:hAnsi="Arial"/>
                <w:sz w:val="20"/>
                <w:lang w:eastAsia="zh-CN"/>
              </w:rPr>
              <w:t>fec0::1a49:2aa:ff:fe34:ca1a</w:t>
            </w:r>
            <w:r w:rsidR="00F37C28" w:rsidRPr="00FA722E">
              <w:rPr>
                <w:rFonts w:ascii="Arial" w:hAnsi="Arial"/>
                <w:sz w:val="20"/>
                <w:lang w:eastAsia="zh-CN"/>
              </w:rPr>
              <w:t>/64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2001::5</w:t>
            </w:r>
          </w:p>
        </w:tc>
        <w:tc>
          <w:tcPr>
            <w:tcW w:w="153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2001::5</w:t>
            </w:r>
          </w:p>
        </w:tc>
      </w:tr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SUT02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192.168.0.2/255.255.255.0</w:t>
            </w:r>
          </w:p>
        </w:tc>
        <w:tc>
          <w:tcPr>
            <w:tcW w:w="261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N/A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192.168.0.5</w:t>
            </w:r>
          </w:p>
        </w:tc>
        <w:tc>
          <w:tcPr>
            <w:tcW w:w="153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192.168.0.5</w:t>
            </w:r>
          </w:p>
        </w:tc>
      </w:tr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DC</w:t>
            </w:r>
            <w:r w:rsidR="00F33636" w:rsidRPr="00FA722E">
              <w:rPr>
                <w:rFonts w:ascii="Arial" w:hAnsi="Arial"/>
                <w:b/>
                <w:sz w:val="20"/>
                <w:lang w:eastAsia="zh-CN"/>
              </w:rPr>
              <w:t>01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192.168.0.5/255.255.255.0</w:t>
            </w:r>
          </w:p>
        </w:tc>
        <w:tc>
          <w:tcPr>
            <w:tcW w:w="2610" w:type="dxa"/>
            <w:vAlign w:val="center"/>
          </w:tcPr>
          <w:p w:rsidR="00FE4C7F" w:rsidRPr="00FA722E" w:rsidRDefault="0045487A" w:rsidP="0045487A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45487A">
              <w:rPr>
                <w:rFonts w:ascii="Arial" w:hAnsi="Arial"/>
                <w:sz w:val="20"/>
                <w:lang w:eastAsia="zh-CN"/>
              </w:rPr>
              <w:t>fec0::1a49:2aa:ff:fe34:ca1a</w:t>
            </w:r>
            <w:r w:rsidR="00F37C28" w:rsidRPr="00FA722E">
              <w:rPr>
                <w:rFonts w:ascii="Arial" w:hAnsi="Arial"/>
                <w:sz w:val="20"/>
                <w:lang w:eastAsia="zh-CN"/>
              </w:rPr>
              <w:t>5/64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N/A</w:t>
            </w:r>
          </w:p>
        </w:tc>
        <w:tc>
          <w:tcPr>
            <w:tcW w:w="1530" w:type="dxa"/>
            <w:vAlign w:val="center"/>
          </w:tcPr>
          <w:p w:rsidR="00FE4C7F" w:rsidRPr="00FA722E" w:rsidRDefault="003C26D3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local host</w:t>
            </w:r>
          </w:p>
        </w:tc>
      </w:tr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ENDPOINT01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N/A</w:t>
            </w:r>
          </w:p>
        </w:tc>
        <w:tc>
          <w:tcPr>
            <w:tcW w:w="2610" w:type="dxa"/>
            <w:vAlign w:val="center"/>
          </w:tcPr>
          <w:p w:rsidR="00FE4C7F" w:rsidRPr="00FA722E" w:rsidRDefault="0045487A" w:rsidP="0045487A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>
              <w:rPr>
                <w:rFonts w:ascii="Arial" w:hAnsi="Arial"/>
                <w:sz w:val="20"/>
                <w:lang w:eastAsia="zh-CN"/>
              </w:rPr>
              <w:t>fec0::1a49:2aa:ff:fe34:ca11</w:t>
            </w:r>
            <w:r w:rsidR="00F37C28" w:rsidRPr="00FA722E">
              <w:rPr>
                <w:rFonts w:ascii="Arial" w:hAnsi="Arial"/>
                <w:sz w:val="20"/>
                <w:lang w:eastAsia="zh-CN"/>
              </w:rPr>
              <w:t>/64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2001::5</w:t>
            </w:r>
          </w:p>
        </w:tc>
        <w:tc>
          <w:tcPr>
            <w:tcW w:w="153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2001::5</w:t>
            </w:r>
          </w:p>
        </w:tc>
      </w:tr>
      <w:tr w:rsidR="00FE4C7F" w:rsidRPr="00FA722E" w:rsidTr="003B5CE6">
        <w:tc>
          <w:tcPr>
            <w:tcW w:w="1499" w:type="dxa"/>
            <w:vAlign w:val="center"/>
          </w:tcPr>
          <w:p w:rsidR="00FE4C7F" w:rsidRPr="00FA722E" w:rsidRDefault="00F33636" w:rsidP="000063C9">
            <w:pPr>
              <w:spacing w:line="240" w:lineRule="auto"/>
              <w:jc w:val="center"/>
              <w:rPr>
                <w:rFonts w:ascii="Arial" w:hAnsi="Arial"/>
                <w:b/>
                <w:sz w:val="20"/>
                <w:lang w:eastAsia="zh-CN"/>
              </w:rPr>
            </w:pPr>
            <w:r w:rsidRPr="00FA722E">
              <w:rPr>
                <w:rFonts w:ascii="Arial" w:hAnsi="Arial"/>
                <w:b/>
                <w:sz w:val="20"/>
                <w:lang w:eastAsia="zh-CN"/>
              </w:rPr>
              <w:t>ENDPOINT02</w:t>
            </w:r>
          </w:p>
        </w:tc>
        <w:tc>
          <w:tcPr>
            <w:tcW w:w="2011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192.168.0.4/255.255.255.0</w:t>
            </w:r>
          </w:p>
        </w:tc>
        <w:tc>
          <w:tcPr>
            <w:tcW w:w="261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N/A</w:t>
            </w:r>
          </w:p>
        </w:tc>
        <w:tc>
          <w:tcPr>
            <w:tcW w:w="144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192.168.0.5</w:t>
            </w:r>
          </w:p>
        </w:tc>
        <w:tc>
          <w:tcPr>
            <w:tcW w:w="1530" w:type="dxa"/>
            <w:vAlign w:val="center"/>
          </w:tcPr>
          <w:p w:rsidR="00FE4C7F" w:rsidRPr="00FA722E" w:rsidRDefault="00FE4C7F" w:rsidP="000063C9">
            <w:pPr>
              <w:spacing w:line="240" w:lineRule="auto"/>
              <w:jc w:val="center"/>
              <w:rPr>
                <w:rFonts w:ascii="Arial" w:hAnsi="Arial"/>
                <w:sz w:val="20"/>
                <w:lang w:eastAsia="zh-CN"/>
              </w:rPr>
            </w:pPr>
            <w:r w:rsidRPr="00FA722E">
              <w:rPr>
                <w:rFonts w:ascii="Arial" w:hAnsi="Arial"/>
                <w:sz w:val="20"/>
                <w:lang w:eastAsia="zh-CN"/>
              </w:rPr>
              <w:t>192.168.0.5</w:t>
            </w:r>
          </w:p>
        </w:tc>
      </w:tr>
    </w:tbl>
    <w:p w:rsidR="00FE4C7F" w:rsidRPr="003C26D3" w:rsidRDefault="006D1B8A" w:rsidP="003B5CE6">
      <w:pPr>
        <w:pStyle w:val="Caption"/>
      </w:pPr>
      <w:r w:rsidRPr="003C26D3">
        <w:t>Table 3-</w:t>
      </w:r>
      <w:r w:rsidR="0055316C" w:rsidRPr="003C26D3">
        <w:t xml:space="preserve">2-1 </w:t>
      </w:r>
      <w:r w:rsidRPr="003C26D3">
        <w:t>Computer Network Configurations</w:t>
      </w:r>
    </w:p>
    <w:p w:rsidR="009A40DE" w:rsidRPr="0045487A" w:rsidRDefault="009A40DE" w:rsidP="007008EE">
      <w:pPr>
        <w:rPr>
          <w:rFonts w:ascii="Arial" w:hAnsi="Arial"/>
          <w:sz w:val="20"/>
          <w:lang w:eastAsia="zh-CN"/>
        </w:rPr>
      </w:pPr>
      <w:r w:rsidRPr="0045487A">
        <w:rPr>
          <w:rFonts w:ascii="Arial" w:hAnsi="Arial"/>
          <w:sz w:val="20"/>
          <w:lang w:eastAsia="zh-CN"/>
        </w:rPr>
        <w:t xml:space="preserve">//NOTE: </w:t>
      </w:r>
    </w:p>
    <w:p w:rsidR="005E08D9" w:rsidRPr="0045487A" w:rsidRDefault="00F33636" w:rsidP="007008EE">
      <w:pPr>
        <w:rPr>
          <w:rFonts w:ascii="Arial" w:hAnsi="Arial"/>
          <w:sz w:val="20"/>
          <w:lang w:eastAsia="zh-CN"/>
        </w:rPr>
      </w:pPr>
      <w:r w:rsidRPr="0045487A">
        <w:rPr>
          <w:rFonts w:ascii="Arial" w:hAnsi="Arial"/>
          <w:sz w:val="20"/>
          <w:lang w:eastAsia="zh-CN"/>
        </w:rPr>
        <w:t xml:space="preserve">//Server IP from </w:t>
      </w:r>
      <w:r w:rsidR="0045487A" w:rsidRPr="0045487A">
        <w:rPr>
          <w:rFonts w:ascii="Arial" w:hAnsi="Arial"/>
          <w:sz w:val="20"/>
          <w:lang w:eastAsia="zh-CN"/>
        </w:rPr>
        <w:t>10.50.210.89</w:t>
      </w:r>
    </w:p>
    <w:p w:rsidR="009A40DE" w:rsidRPr="0045487A" w:rsidRDefault="009A40DE" w:rsidP="007008EE">
      <w:pPr>
        <w:rPr>
          <w:rFonts w:ascii="Arial" w:hAnsi="Arial"/>
          <w:sz w:val="20"/>
          <w:lang w:eastAsia="zh-CN"/>
        </w:rPr>
      </w:pPr>
      <w:r w:rsidRPr="0045487A">
        <w:rPr>
          <w:rFonts w:ascii="Arial" w:hAnsi="Arial"/>
          <w:sz w:val="20"/>
          <w:lang w:eastAsia="zh-CN"/>
        </w:rPr>
        <w:t xml:space="preserve">//Client IP from </w:t>
      </w:r>
      <w:r w:rsidR="0045487A" w:rsidRPr="0045487A">
        <w:rPr>
          <w:rFonts w:ascii="Arial" w:hAnsi="Arial"/>
          <w:sz w:val="20"/>
          <w:lang w:eastAsia="zh-CN"/>
        </w:rPr>
        <w:t>10.50.212.61</w:t>
      </w:r>
    </w:p>
    <w:p w:rsidR="009033DE" w:rsidRPr="0045487A" w:rsidRDefault="009A40DE" w:rsidP="007008EE">
      <w:pPr>
        <w:rPr>
          <w:rFonts w:ascii="Arial" w:hAnsi="Arial"/>
          <w:sz w:val="20"/>
          <w:lang w:eastAsia="zh-CN"/>
        </w:rPr>
      </w:pPr>
      <w:r w:rsidRPr="0045487A">
        <w:rPr>
          <w:rFonts w:ascii="Arial" w:hAnsi="Arial"/>
          <w:sz w:val="20"/>
          <w:lang w:eastAsia="zh-CN"/>
        </w:rPr>
        <w:t>//DC IP:</w:t>
      </w:r>
      <w:r w:rsidR="00472ACB">
        <w:rPr>
          <w:rFonts w:ascii="Arial" w:hAnsi="Arial"/>
          <w:sz w:val="20"/>
          <w:lang w:eastAsia="zh-CN"/>
        </w:rPr>
        <w:t xml:space="preserve"> </w:t>
      </w:r>
      <w:r w:rsidR="0045487A" w:rsidRPr="0045487A">
        <w:rPr>
          <w:rFonts w:ascii="Arial" w:hAnsi="Arial"/>
          <w:sz w:val="20"/>
          <w:lang w:eastAsia="zh-CN"/>
        </w:rPr>
        <w:t>fec0::1a49:2aa:ff:fe34:ca1a</w:t>
      </w:r>
    </w:p>
    <w:p w:rsidR="009A40DE" w:rsidRPr="003C26D3" w:rsidRDefault="009033DE" w:rsidP="007008EE">
      <w:pPr>
        <w:rPr>
          <w:rFonts w:ascii="Arial" w:hAnsi="Arial"/>
          <w:sz w:val="20"/>
          <w:lang w:eastAsia="zh-CN"/>
        </w:rPr>
      </w:pPr>
      <w:r w:rsidRPr="0045487A">
        <w:rPr>
          <w:rFonts w:ascii="Arial" w:hAnsi="Arial"/>
          <w:sz w:val="20"/>
          <w:lang w:eastAsia="zh-CN"/>
        </w:rPr>
        <w:t xml:space="preserve">//Domain name: </w:t>
      </w:r>
      <w:r w:rsidR="000C3223">
        <w:rPr>
          <w:rFonts w:ascii="Arial" w:hAnsi="Arial"/>
          <w:sz w:val="20"/>
          <w:lang w:eastAsia="zh-CN"/>
        </w:rPr>
        <w:t>WSPDC.Net</w:t>
      </w:r>
    </w:p>
    <w:p w:rsidR="0011287A" w:rsidRPr="00F93AA8" w:rsidRDefault="00CA0344" w:rsidP="00646FAE">
      <w:pPr>
        <w:pStyle w:val="Heading1"/>
      </w:pPr>
      <w:bookmarkStart w:id="71" w:name="_Toc202285057"/>
      <w:bookmarkStart w:id="72" w:name="_Toc204053369"/>
      <w:bookmarkStart w:id="73" w:name="_Toc110326303"/>
      <w:bookmarkStart w:id="74" w:name="_Toc210371592"/>
      <w:r w:rsidRPr="00F93AA8">
        <w:lastRenderedPageBreak/>
        <w:t xml:space="preserve">Test Environment </w:t>
      </w:r>
      <w:r w:rsidR="005F1055" w:rsidRPr="00F93AA8">
        <w:t>Configuration</w:t>
      </w:r>
      <w:bookmarkEnd w:id="71"/>
      <w:bookmarkEnd w:id="74"/>
      <w:r w:rsidR="005F1055" w:rsidRPr="00F93AA8">
        <w:t xml:space="preserve"> </w:t>
      </w:r>
      <w:bookmarkEnd w:id="72"/>
    </w:p>
    <w:p w:rsidR="0055316C" w:rsidRPr="00FA722E" w:rsidRDefault="006D1B8A" w:rsidP="003B5CE6">
      <w:pPr>
        <w:ind w:right="990"/>
        <w:jc w:val="both"/>
        <w:rPr>
          <w:rFonts w:ascii="Arial" w:hAnsi="Arial"/>
          <w:sz w:val="20"/>
        </w:rPr>
      </w:pPr>
      <w:r w:rsidRPr="00FA722E">
        <w:rPr>
          <w:rFonts w:ascii="Arial" w:hAnsi="Arial"/>
          <w:sz w:val="20"/>
        </w:rPr>
        <w:t>This section provides a step</w:t>
      </w:r>
      <w:r w:rsidR="00EF4178">
        <w:rPr>
          <w:rFonts w:ascii="Arial" w:hAnsi="Arial"/>
          <w:sz w:val="20"/>
        </w:rPr>
        <w:t>-</w:t>
      </w:r>
      <w:r w:rsidRPr="00FA722E">
        <w:rPr>
          <w:rFonts w:ascii="Arial" w:hAnsi="Arial"/>
          <w:sz w:val="20"/>
        </w:rPr>
        <w:t>by</w:t>
      </w:r>
      <w:r w:rsidR="00EF4178">
        <w:rPr>
          <w:rFonts w:ascii="Arial" w:hAnsi="Arial"/>
          <w:sz w:val="20"/>
        </w:rPr>
        <w:t>-</w:t>
      </w:r>
      <w:r w:rsidRPr="00FA722E">
        <w:rPr>
          <w:rFonts w:ascii="Arial" w:hAnsi="Arial"/>
          <w:sz w:val="20"/>
        </w:rPr>
        <w:t>step instruction</w:t>
      </w:r>
      <w:r w:rsidR="009D3FA9" w:rsidRPr="00FA722E">
        <w:rPr>
          <w:rFonts w:ascii="Arial" w:hAnsi="Arial"/>
          <w:sz w:val="20"/>
        </w:rPr>
        <w:t xml:space="preserve"> </w:t>
      </w:r>
      <w:r w:rsidR="00EF4178">
        <w:rPr>
          <w:rFonts w:ascii="Arial" w:hAnsi="Arial"/>
          <w:sz w:val="20"/>
        </w:rPr>
        <w:t xml:space="preserve">to </w:t>
      </w:r>
      <w:r w:rsidR="0055316C" w:rsidRPr="00FA722E">
        <w:rPr>
          <w:rFonts w:ascii="Arial" w:hAnsi="Arial"/>
          <w:sz w:val="20"/>
        </w:rPr>
        <w:t xml:space="preserve">setup </w:t>
      </w:r>
      <w:r w:rsidR="009D3FA9" w:rsidRPr="00FA722E">
        <w:rPr>
          <w:rFonts w:ascii="Arial" w:hAnsi="Arial"/>
          <w:sz w:val="20"/>
        </w:rPr>
        <w:t xml:space="preserve">and </w:t>
      </w:r>
      <w:r w:rsidR="00EF4178" w:rsidRPr="00FA722E">
        <w:rPr>
          <w:rFonts w:ascii="Arial" w:hAnsi="Arial"/>
          <w:sz w:val="20"/>
        </w:rPr>
        <w:t>configur</w:t>
      </w:r>
      <w:r w:rsidR="00EF4178">
        <w:rPr>
          <w:rFonts w:ascii="Arial" w:hAnsi="Arial"/>
          <w:sz w:val="20"/>
        </w:rPr>
        <w:t>e</w:t>
      </w:r>
      <w:r w:rsidR="00EF4178" w:rsidRPr="00FA722E">
        <w:rPr>
          <w:rFonts w:ascii="Arial" w:hAnsi="Arial"/>
          <w:sz w:val="20"/>
        </w:rPr>
        <w:t xml:space="preserve"> </w:t>
      </w:r>
      <w:r w:rsidR="009D3FA9" w:rsidRPr="00FA722E">
        <w:rPr>
          <w:rFonts w:ascii="Arial" w:hAnsi="Arial"/>
          <w:sz w:val="20"/>
        </w:rPr>
        <w:t xml:space="preserve">the test environment </w:t>
      </w:r>
      <w:r w:rsidR="00EF4178">
        <w:rPr>
          <w:rFonts w:ascii="Arial" w:hAnsi="Arial"/>
          <w:sz w:val="20"/>
        </w:rPr>
        <w:t xml:space="preserve">when </w:t>
      </w:r>
      <w:r w:rsidR="009D3FA9" w:rsidRPr="00FA722E">
        <w:rPr>
          <w:rFonts w:ascii="Arial" w:hAnsi="Arial"/>
          <w:sz w:val="20"/>
        </w:rPr>
        <w:t>MS-</w:t>
      </w:r>
      <w:r w:rsidR="008C1EEB">
        <w:rPr>
          <w:rFonts w:ascii="Arial" w:hAnsi="Arial"/>
          <w:sz w:val="20"/>
        </w:rPr>
        <w:t>WSP</w:t>
      </w:r>
      <w:r w:rsidR="009D3FA9" w:rsidRPr="00FA722E">
        <w:rPr>
          <w:rFonts w:ascii="Arial" w:hAnsi="Arial"/>
          <w:sz w:val="20"/>
        </w:rPr>
        <w:t xml:space="preserve"> </w:t>
      </w:r>
      <w:r w:rsidR="0055316C" w:rsidRPr="00FA722E">
        <w:rPr>
          <w:rFonts w:ascii="Arial" w:hAnsi="Arial"/>
          <w:sz w:val="20"/>
        </w:rPr>
        <w:t xml:space="preserve">test suite </w:t>
      </w:r>
      <w:r w:rsidR="00EF4178">
        <w:rPr>
          <w:rFonts w:ascii="Arial" w:hAnsi="Arial"/>
          <w:sz w:val="20"/>
        </w:rPr>
        <w:t xml:space="preserve">is </w:t>
      </w:r>
      <w:r w:rsidR="009D3FA9" w:rsidRPr="00FA722E">
        <w:rPr>
          <w:rFonts w:ascii="Arial" w:hAnsi="Arial"/>
          <w:sz w:val="20"/>
        </w:rPr>
        <w:t>run</w:t>
      </w:r>
      <w:r w:rsidR="00EF4178">
        <w:rPr>
          <w:rFonts w:ascii="Arial" w:hAnsi="Arial"/>
          <w:sz w:val="20"/>
        </w:rPr>
        <w:t>ning</w:t>
      </w:r>
      <w:r w:rsidR="009D3FA9" w:rsidRPr="00FA722E">
        <w:rPr>
          <w:rFonts w:ascii="Arial" w:hAnsi="Arial"/>
          <w:sz w:val="20"/>
        </w:rPr>
        <w:t xml:space="preserve"> on</w:t>
      </w:r>
      <w:r w:rsidR="0055316C" w:rsidRPr="00FA722E">
        <w:rPr>
          <w:rFonts w:ascii="Arial" w:hAnsi="Arial"/>
          <w:sz w:val="20"/>
        </w:rPr>
        <w:t xml:space="preserve"> </w:t>
      </w:r>
      <w:r w:rsidR="00963095" w:rsidRPr="00FA722E">
        <w:rPr>
          <w:rFonts w:ascii="Arial" w:hAnsi="Arial"/>
          <w:sz w:val="20"/>
        </w:rPr>
        <w:t>Windows platforms</w:t>
      </w:r>
      <w:r w:rsidR="0055316C" w:rsidRPr="00FA722E">
        <w:rPr>
          <w:rFonts w:ascii="Arial" w:hAnsi="Arial"/>
          <w:sz w:val="20"/>
        </w:rPr>
        <w:t>.</w:t>
      </w:r>
      <w:bookmarkStart w:id="75" w:name="_Toc204053377"/>
      <w:bookmarkStart w:id="76" w:name="_Toc202285058"/>
      <w:bookmarkStart w:id="77" w:name="_Toc204053370"/>
    </w:p>
    <w:p w:rsidR="003979D8" w:rsidRPr="00F93AA8" w:rsidRDefault="003979D8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78" w:name="_Toc210371593"/>
      <w:r w:rsidRPr="00F93AA8">
        <w:rPr>
          <w:lang w:eastAsia="zh-CN"/>
        </w:rPr>
        <w:t>Install</w:t>
      </w:r>
      <w:r w:rsidR="005B33AC">
        <w:rPr>
          <w:lang w:eastAsia="zh-CN"/>
        </w:rPr>
        <w:t>ing</w:t>
      </w:r>
      <w:r w:rsidRPr="00F93AA8">
        <w:rPr>
          <w:lang w:eastAsia="zh-CN"/>
        </w:rPr>
        <w:t xml:space="preserve"> and </w:t>
      </w:r>
      <w:r w:rsidR="005B33AC" w:rsidRPr="00F93AA8">
        <w:rPr>
          <w:lang w:eastAsia="zh-CN"/>
        </w:rPr>
        <w:t>Configur</w:t>
      </w:r>
      <w:r w:rsidR="005B33AC">
        <w:rPr>
          <w:lang w:eastAsia="zh-CN"/>
        </w:rPr>
        <w:t>ing</w:t>
      </w:r>
      <w:r w:rsidR="005B33AC" w:rsidRPr="00F93AA8">
        <w:rPr>
          <w:lang w:eastAsia="zh-CN"/>
        </w:rPr>
        <w:t xml:space="preserve"> </w:t>
      </w:r>
      <w:r w:rsidRPr="00F93AA8">
        <w:rPr>
          <w:lang w:eastAsia="zh-CN"/>
        </w:rPr>
        <w:t>DC</w:t>
      </w:r>
      <w:bookmarkEnd w:id="75"/>
      <w:bookmarkEnd w:id="78"/>
    </w:p>
    <w:p w:rsidR="003979D8" w:rsidRPr="00EF4178" w:rsidRDefault="005B33AC" w:rsidP="003B5CE6">
      <w:pPr>
        <w:ind w:right="990"/>
        <w:jc w:val="both"/>
        <w:rPr>
          <w:rFonts w:ascii="Arial" w:hAnsi="Arial"/>
          <w:sz w:val="20"/>
          <w:lang w:eastAsia="zh-CN"/>
        </w:rPr>
      </w:pPr>
      <w:r>
        <w:rPr>
          <w:rFonts w:ascii="Arial" w:hAnsi="Arial"/>
          <w:sz w:val="20"/>
          <w:lang w:eastAsia="zh-CN"/>
        </w:rPr>
        <w:t xml:space="preserve">For steps </w:t>
      </w:r>
      <w:r w:rsidR="003C26D3">
        <w:rPr>
          <w:rFonts w:ascii="Arial" w:hAnsi="Arial"/>
          <w:sz w:val="20"/>
          <w:lang w:eastAsia="zh-CN"/>
        </w:rPr>
        <w:t xml:space="preserve">and </w:t>
      </w:r>
      <w:r w:rsidRPr="003C26D3">
        <w:rPr>
          <w:rFonts w:ascii="Arial" w:hAnsi="Arial"/>
          <w:sz w:val="20"/>
          <w:lang w:eastAsia="zh-CN"/>
        </w:rPr>
        <w:t>screenshots</w:t>
      </w:r>
      <w:r>
        <w:rPr>
          <w:rFonts w:ascii="Arial" w:hAnsi="Arial"/>
          <w:sz w:val="20"/>
          <w:lang w:eastAsia="zh-CN"/>
        </w:rPr>
        <w:t xml:space="preserve"> </w:t>
      </w:r>
      <w:hyperlink w:anchor="_Install_Active_Directory_1" w:history="1">
        <w:r w:rsidR="0035655D" w:rsidRPr="003C26D3">
          <w:rPr>
            <w:rStyle w:val="Hyperlink"/>
            <w:rFonts w:ascii="Arial" w:hAnsi="Arial"/>
            <w:sz w:val="20"/>
            <w:lang w:eastAsia="zh-CN"/>
          </w:rPr>
          <w:t>Ref to Appendix</w:t>
        </w:r>
      </w:hyperlink>
      <w:r w:rsidR="0035655D" w:rsidRPr="003C26D3">
        <w:rPr>
          <w:rFonts w:ascii="Arial" w:hAnsi="Arial"/>
          <w:sz w:val="20"/>
          <w:lang w:eastAsia="zh-CN"/>
        </w:rPr>
        <w:t>.</w:t>
      </w:r>
    </w:p>
    <w:p w:rsidR="00D01220" w:rsidRDefault="00BC69FB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79" w:name="_Toc210371594"/>
      <w:r w:rsidRPr="00F93AA8">
        <w:rPr>
          <w:lang w:eastAsia="zh-CN"/>
        </w:rPr>
        <w:t>Install</w:t>
      </w:r>
      <w:r w:rsidR="005B33AC">
        <w:rPr>
          <w:lang w:eastAsia="zh-CN"/>
        </w:rPr>
        <w:t>ing</w:t>
      </w:r>
      <w:r w:rsidRPr="00F93AA8">
        <w:rPr>
          <w:lang w:eastAsia="zh-CN"/>
        </w:rPr>
        <w:t xml:space="preserve"> and </w:t>
      </w:r>
      <w:r w:rsidR="005B33AC" w:rsidRPr="00F93AA8">
        <w:rPr>
          <w:lang w:eastAsia="zh-CN"/>
        </w:rPr>
        <w:t>Configur</w:t>
      </w:r>
      <w:r w:rsidR="005B33AC">
        <w:rPr>
          <w:lang w:eastAsia="zh-CN"/>
        </w:rPr>
        <w:t>ing</w:t>
      </w:r>
      <w:r w:rsidR="005B33AC" w:rsidRPr="00F93AA8">
        <w:rPr>
          <w:lang w:eastAsia="zh-CN"/>
        </w:rPr>
        <w:t xml:space="preserve"> </w:t>
      </w:r>
      <w:r w:rsidR="00290B08" w:rsidRPr="00F93AA8">
        <w:rPr>
          <w:lang w:eastAsia="zh-CN"/>
        </w:rPr>
        <w:t>SUT</w:t>
      </w:r>
      <w:bookmarkEnd w:id="76"/>
      <w:bookmarkEnd w:id="77"/>
      <w:bookmarkEnd w:id="79"/>
    </w:p>
    <w:p w:rsidR="00D34D9B" w:rsidRPr="00F93AA8" w:rsidRDefault="00F33636" w:rsidP="0060059E">
      <w:pPr>
        <w:pStyle w:val="Heading3"/>
      </w:pPr>
      <w:bookmarkStart w:id="80" w:name="_Toc204053371"/>
      <w:r>
        <w:t>SUT01</w:t>
      </w:r>
      <w:bookmarkEnd w:id="80"/>
    </w:p>
    <w:p w:rsidR="00D01220" w:rsidRPr="00543676" w:rsidRDefault="00593F6C" w:rsidP="005B33AC">
      <w:pPr>
        <w:ind w:right="720"/>
        <w:jc w:val="both"/>
        <w:rPr>
          <w:rFonts w:ascii="Arial" w:hAnsi="Arial"/>
          <w:b/>
          <w:sz w:val="20"/>
        </w:rPr>
      </w:pPr>
      <w:r w:rsidRPr="00543676">
        <w:rPr>
          <w:rFonts w:ascii="Arial" w:hAnsi="Arial"/>
          <w:b/>
          <w:sz w:val="20"/>
        </w:rPr>
        <w:t xml:space="preserve">Installing </w:t>
      </w:r>
      <w:r w:rsidR="004B04AB">
        <w:rPr>
          <w:rFonts w:ascii="Arial" w:hAnsi="Arial"/>
          <w:b/>
          <w:sz w:val="20"/>
        </w:rPr>
        <w:t>Windows Search</w:t>
      </w:r>
      <w:r w:rsidRPr="00543676">
        <w:rPr>
          <w:rFonts w:ascii="Arial" w:hAnsi="Arial"/>
          <w:b/>
          <w:sz w:val="20"/>
        </w:rPr>
        <w:t xml:space="preserve"> Service </w:t>
      </w:r>
    </w:p>
    <w:p w:rsidR="00D01220" w:rsidRPr="005B33AC" w:rsidRDefault="00D01220" w:rsidP="005B33AC">
      <w:pPr>
        <w:ind w:right="720"/>
        <w:jc w:val="both"/>
        <w:rPr>
          <w:rFonts w:ascii="Arial" w:hAnsi="Arial"/>
          <w:b/>
          <w:sz w:val="20"/>
        </w:rPr>
      </w:pPr>
      <w:r w:rsidRPr="005B33AC">
        <w:rPr>
          <w:rFonts w:ascii="Arial" w:hAnsi="Arial"/>
          <w:b/>
          <w:sz w:val="20"/>
        </w:rPr>
        <w:t>In Windows Server 2008 (Longhorn)</w:t>
      </w:r>
      <w:r w:rsidR="00166283" w:rsidRPr="005B33AC">
        <w:rPr>
          <w:rFonts w:ascii="Arial" w:hAnsi="Arial"/>
          <w:b/>
          <w:sz w:val="20"/>
        </w:rPr>
        <w:t>:</w:t>
      </w:r>
    </w:p>
    <w:p w:rsidR="00B619CA" w:rsidRDefault="00B619CA" w:rsidP="00B619CA">
      <w:pPr>
        <w:pStyle w:val="ListParagraph"/>
        <w:spacing w:before="0" w:after="0" w:line="240" w:lineRule="auto"/>
        <w:ind w:left="1215" w:right="720"/>
        <w:rPr>
          <w:szCs w:val="18"/>
        </w:rPr>
      </w:pPr>
    </w:p>
    <w:p w:rsidR="00D01220" w:rsidRPr="009510D3" w:rsidRDefault="005B33AC" w:rsidP="005B33AC">
      <w:pPr>
        <w:pStyle w:val="ListParagraph"/>
        <w:numPr>
          <w:ilvl w:val="0"/>
          <w:numId w:val="27"/>
        </w:numPr>
        <w:spacing w:before="0" w:after="0" w:line="240" w:lineRule="auto"/>
        <w:ind w:left="720" w:right="990"/>
        <w:jc w:val="both"/>
        <w:rPr>
          <w:szCs w:val="18"/>
        </w:rPr>
      </w:pPr>
      <w:r>
        <w:rPr>
          <w:szCs w:val="18"/>
        </w:rPr>
        <w:t xml:space="preserve">Go to </w:t>
      </w:r>
      <w:r w:rsidR="00E75ED4" w:rsidRPr="00E75ED4">
        <w:rPr>
          <w:b/>
          <w:szCs w:val="18"/>
        </w:rPr>
        <w:t>Start</w:t>
      </w:r>
      <w:r>
        <w:rPr>
          <w:szCs w:val="18"/>
        </w:rPr>
        <w:t xml:space="preserve"> and </w:t>
      </w:r>
      <w:r w:rsidRPr="009510D3">
        <w:rPr>
          <w:szCs w:val="18"/>
        </w:rPr>
        <w:t xml:space="preserve">select </w:t>
      </w:r>
      <w:r w:rsidR="00D01220" w:rsidRPr="009510D3">
        <w:rPr>
          <w:b/>
          <w:szCs w:val="18"/>
        </w:rPr>
        <w:t xml:space="preserve">Server </w:t>
      </w:r>
      <w:r w:rsidR="003540F7" w:rsidRPr="009510D3">
        <w:rPr>
          <w:b/>
          <w:szCs w:val="18"/>
        </w:rPr>
        <w:t>Manager</w:t>
      </w:r>
      <w:r w:rsidR="003540F7" w:rsidRPr="003540F7">
        <w:rPr>
          <w:szCs w:val="18"/>
        </w:rPr>
        <w:t>.</w:t>
      </w:r>
    </w:p>
    <w:p w:rsidR="00D01220" w:rsidRDefault="00CA6E6E" w:rsidP="00833C6F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2695575" cy="3905250"/>
            <wp:effectExtent l="19050" t="19050" r="28575" b="1905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905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20" w:rsidRDefault="00D01220" w:rsidP="00D01220">
      <w:pPr>
        <w:pStyle w:val="ListParagraph"/>
        <w:ind w:left="1215"/>
      </w:pPr>
    </w:p>
    <w:p w:rsidR="00D01220" w:rsidRDefault="00B619CA" w:rsidP="005B33AC">
      <w:pPr>
        <w:pStyle w:val="ListParagraph"/>
        <w:numPr>
          <w:ilvl w:val="0"/>
          <w:numId w:val="27"/>
        </w:numPr>
        <w:spacing w:before="0" w:after="0" w:line="240" w:lineRule="auto"/>
        <w:ind w:left="720" w:right="990"/>
        <w:jc w:val="both"/>
        <w:rPr>
          <w:szCs w:val="18"/>
        </w:rPr>
      </w:pPr>
      <w:r>
        <w:rPr>
          <w:szCs w:val="18"/>
        </w:rPr>
        <w:br w:type="page"/>
      </w:r>
      <w:r w:rsidR="00D01220" w:rsidRPr="009510D3">
        <w:rPr>
          <w:szCs w:val="18"/>
        </w:rPr>
        <w:lastRenderedPageBreak/>
        <w:t xml:space="preserve">Select </w:t>
      </w:r>
      <w:r w:rsidR="00D01220" w:rsidRPr="009510D3">
        <w:rPr>
          <w:b/>
          <w:szCs w:val="18"/>
        </w:rPr>
        <w:t>Roles</w:t>
      </w:r>
      <w:r w:rsidR="00D01220" w:rsidRPr="009510D3">
        <w:rPr>
          <w:szCs w:val="18"/>
        </w:rPr>
        <w:t xml:space="preserve"> from the </w:t>
      </w:r>
      <w:r w:rsidR="00E75ED4" w:rsidRPr="00E75ED4">
        <w:rPr>
          <w:b/>
          <w:szCs w:val="18"/>
        </w:rPr>
        <w:t>Server Manger</w:t>
      </w:r>
      <w:r w:rsidR="00D01220" w:rsidRPr="009510D3">
        <w:rPr>
          <w:szCs w:val="18"/>
        </w:rPr>
        <w:t xml:space="preserve"> and </w:t>
      </w:r>
      <w:r w:rsidR="005B33AC" w:rsidRPr="009510D3">
        <w:rPr>
          <w:szCs w:val="18"/>
        </w:rPr>
        <w:t xml:space="preserve">click </w:t>
      </w:r>
      <w:r w:rsidR="00D01220" w:rsidRPr="009510D3">
        <w:rPr>
          <w:b/>
          <w:szCs w:val="18"/>
        </w:rPr>
        <w:t>Add</w:t>
      </w:r>
      <w:r w:rsidR="0017098B">
        <w:rPr>
          <w:b/>
          <w:szCs w:val="18"/>
        </w:rPr>
        <w:t xml:space="preserve"> </w:t>
      </w:r>
      <w:r w:rsidR="00D01220" w:rsidRPr="009510D3">
        <w:rPr>
          <w:b/>
          <w:szCs w:val="18"/>
        </w:rPr>
        <w:t>Roles</w:t>
      </w:r>
      <w:r w:rsidR="00D01220" w:rsidRPr="009510D3">
        <w:rPr>
          <w:szCs w:val="18"/>
        </w:rPr>
        <w:t xml:space="preserve"> in </w:t>
      </w:r>
      <w:r w:rsidR="00E75ED4" w:rsidRPr="00E75ED4">
        <w:rPr>
          <w:b/>
          <w:szCs w:val="18"/>
        </w:rPr>
        <w:t>Roles Summary</w:t>
      </w:r>
      <w:r w:rsidR="00D01220" w:rsidRPr="009510D3">
        <w:rPr>
          <w:szCs w:val="18"/>
        </w:rPr>
        <w:t>.</w:t>
      </w:r>
    </w:p>
    <w:p w:rsidR="00B619CA" w:rsidRPr="009510D3" w:rsidRDefault="00B619CA" w:rsidP="00B619CA">
      <w:pPr>
        <w:pStyle w:val="ListParagraph"/>
        <w:spacing w:before="0" w:after="0" w:line="240" w:lineRule="auto"/>
        <w:ind w:left="1215" w:right="720"/>
        <w:rPr>
          <w:szCs w:val="18"/>
        </w:rPr>
      </w:pPr>
    </w:p>
    <w:p w:rsidR="00D01220" w:rsidRDefault="00A21626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4733925" cy="3314700"/>
            <wp:effectExtent l="19050" t="19050" r="28575" b="19050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14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20" w:rsidRDefault="00D01220" w:rsidP="00D01220">
      <w:pPr>
        <w:pStyle w:val="ListParagraph"/>
        <w:ind w:left="1215"/>
      </w:pPr>
    </w:p>
    <w:p w:rsidR="00D01220" w:rsidRDefault="00D01220" w:rsidP="005B33AC">
      <w:pPr>
        <w:pStyle w:val="ListParagraph"/>
        <w:numPr>
          <w:ilvl w:val="0"/>
          <w:numId w:val="27"/>
        </w:numPr>
        <w:spacing w:before="0" w:after="0" w:line="240" w:lineRule="auto"/>
        <w:ind w:left="720" w:right="990"/>
        <w:jc w:val="both"/>
        <w:rPr>
          <w:szCs w:val="18"/>
        </w:rPr>
      </w:pPr>
      <w:r w:rsidRPr="009510D3">
        <w:rPr>
          <w:szCs w:val="18"/>
        </w:rPr>
        <w:t xml:space="preserve">Select </w:t>
      </w:r>
      <w:r w:rsidRPr="009510D3">
        <w:rPr>
          <w:b/>
          <w:szCs w:val="18"/>
        </w:rPr>
        <w:t xml:space="preserve">Server Roles </w:t>
      </w:r>
      <w:r w:rsidRPr="009510D3">
        <w:rPr>
          <w:szCs w:val="18"/>
        </w:rPr>
        <w:t xml:space="preserve">in </w:t>
      </w:r>
      <w:r w:rsidR="00E75ED4" w:rsidRPr="00E75ED4">
        <w:rPr>
          <w:b/>
          <w:szCs w:val="18"/>
        </w:rPr>
        <w:t>Add Roles</w:t>
      </w:r>
      <w:r w:rsidRPr="009510D3">
        <w:rPr>
          <w:szCs w:val="18"/>
        </w:rPr>
        <w:t xml:space="preserve"> Wizard.</w:t>
      </w:r>
    </w:p>
    <w:p w:rsidR="00B619CA" w:rsidRPr="009510D3" w:rsidRDefault="00B619CA" w:rsidP="00B619CA">
      <w:pPr>
        <w:pStyle w:val="ListParagraph"/>
        <w:spacing w:before="0" w:after="0" w:line="240" w:lineRule="auto"/>
        <w:ind w:left="1215" w:right="720"/>
        <w:rPr>
          <w:szCs w:val="18"/>
        </w:rPr>
      </w:pPr>
    </w:p>
    <w:p w:rsidR="00D01220" w:rsidRDefault="00A47B0C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4811486" cy="3238500"/>
            <wp:effectExtent l="19050" t="19050" r="27214" b="1905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486" cy="3238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1220" w:rsidRDefault="00D01220" w:rsidP="00D01220">
      <w:pPr>
        <w:pStyle w:val="ListParagraph"/>
        <w:ind w:left="1215"/>
      </w:pPr>
    </w:p>
    <w:p w:rsidR="00833C6F" w:rsidRDefault="00833C6F">
      <w:pPr>
        <w:spacing w:before="0" w:after="0" w:line="240" w:lineRule="auto"/>
        <w:rPr>
          <w:rFonts w:ascii="Arial" w:hAnsi="Arial"/>
          <w:sz w:val="20"/>
          <w:szCs w:val="18"/>
        </w:rPr>
      </w:pPr>
      <w:r>
        <w:rPr>
          <w:szCs w:val="18"/>
        </w:rPr>
        <w:br w:type="page"/>
      </w:r>
    </w:p>
    <w:p w:rsidR="00D01220" w:rsidRPr="00296679" w:rsidRDefault="00A32178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 w:rsidRPr="00296679">
        <w:rPr>
          <w:szCs w:val="18"/>
        </w:rPr>
        <w:lastRenderedPageBreak/>
        <w:t xml:space="preserve">Select </w:t>
      </w:r>
      <w:r w:rsidRPr="00296679">
        <w:rPr>
          <w:b/>
          <w:szCs w:val="18"/>
        </w:rPr>
        <w:t>File Services role to install</w:t>
      </w:r>
      <w:r w:rsidRPr="00296679">
        <w:rPr>
          <w:szCs w:val="18"/>
        </w:rPr>
        <w:t xml:space="preserve"> on the server</w:t>
      </w:r>
      <w:r>
        <w:rPr>
          <w:szCs w:val="18"/>
        </w:rPr>
        <w:t xml:space="preserve"> and </w:t>
      </w:r>
      <w:r w:rsidRPr="00296679">
        <w:rPr>
          <w:szCs w:val="18"/>
        </w:rPr>
        <w:t xml:space="preserve">click </w:t>
      </w:r>
      <w:r w:rsidRPr="00296679">
        <w:rPr>
          <w:b/>
          <w:szCs w:val="18"/>
        </w:rPr>
        <w:t>Next</w:t>
      </w:r>
      <w:r>
        <w:rPr>
          <w:szCs w:val="18"/>
        </w:rPr>
        <w:t>.</w:t>
      </w:r>
    </w:p>
    <w:p w:rsidR="00D01220" w:rsidRDefault="00D01220" w:rsidP="00D01220">
      <w:pPr>
        <w:pStyle w:val="ListParagraph"/>
        <w:ind w:left="1215"/>
      </w:pPr>
    </w:p>
    <w:p w:rsidR="00D01220" w:rsidRDefault="00113B7A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5048250" cy="3571875"/>
            <wp:effectExtent l="19050" t="19050" r="19050" b="28575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71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19CA" w:rsidRDefault="00B619CA" w:rsidP="00B619CA">
      <w:pPr>
        <w:pStyle w:val="ListParagraph"/>
        <w:spacing w:before="0" w:after="0" w:line="240" w:lineRule="auto"/>
        <w:ind w:left="1215" w:right="720"/>
        <w:rPr>
          <w:szCs w:val="18"/>
        </w:rPr>
      </w:pPr>
    </w:p>
    <w:p w:rsidR="00D01220" w:rsidRPr="00296679" w:rsidRDefault="00D01220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 w:rsidRPr="00296679">
        <w:rPr>
          <w:szCs w:val="18"/>
        </w:rPr>
        <w:t xml:space="preserve">Click </w:t>
      </w:r>
      <w:r w:rsidRPr="00296679">
        <w:rPr>
          <w:b/>
          <w:szCs w:val="18"/>
        </w:rPr>
        <w:t>Next</w:t>
      </w:r>
      <w:r w:rsidRPr="00296679">
        <w:rPr>
          <w:szCs w:val="18"/>
        </w:rPr>
        <w:t>.</w:t>
      </w:r>
    </w:p>
    <w:p w:rsidR="00D01220" w:rsidRDefault="00113B7A" w:rsidP="00166283">
      <w:pPr>
        <w:ind w:right="990"/>
        <w:jc w:val="center"/>
      </w:pPr>
      <w:r>
        <w:rPr>
          <w:noProof/>
        </w:rPr>
        <w:drawing>
          <wp:inline distT="0" distB="0" distL="0" distR="0">
            <wp:extent cx="5057775" cy="3286125"/>
            <wp:effectExtent l="19050" t="0" r="9525" b="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C6F" w:rsidRDefault="00833C6F">
      <w:pPr>
        <w:spacing w:before="0" w:after="0" w:line="240" w:lineRule="auto"/>
        <w:rPr>
          <w:rFonts w:ascii="Arial" w:hAnsi="Arial"/>
          <w:sz w:val="20"/>
          <w:szCs w:val="18"/>
        </w:rPr>
      </w:pPr>
      <w:r>
        <w:rPr>
          <w:szCs w:val="18"/>
        </w:rPr>
        <w:br w:type="page"/>
      </w:r>
    </w:p>
    <w:p w:rsidR="00D01220" w:rsidRPr="00296679" w:rsidRDefault="00D01220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 w:rsidRPr="00296679">
        <w:rPr>
          <w:szCs w:val="18"/>
        </w:rPr>
        <w:lastRenderedPageBreak/>
        <w:t xml:space="preserve">Select </w:t>
      </w:r>
      <w:r w:rsidR="000C3223">
        <w:rPr>
          <w:b/>
          <w:szCs w:val="18"/>
        </w:rPr>
        <w:t>Windows Search</w:t>
      </w:r>
      <w:r w:rsidRPr="00296679">
        <w:rPr>
          <w:b/>
          <w:szCs w:val="18"/>
        </w:rPr>
        <w:t xml:space="preserve"> Service </w:t>
      </w:r>
      <w:r w:rsidRPr="00296679">
        <w:rPr>
          <w:szCs w:val="18"/>
        </w:rPr>
        <w:t xml:space="preserve">from the list of </w:t>
      </w:r>
      <w:r w:rsidR="00E75ED4" w:rsidRPr="00E75ED4">
        <w:rPr>
          <w:b/>
          <w:szCs w:val="18"/>
        </w:rPr>
        <w:t>Role Services</w:t>
      </w:r>
      <w:r w:rsidR="005B33AC" w:rsidRPr="00296679">
        <w:rPr>
          <w:b/>
          <w:szCs w:val="18"/>
        </w:rPr>
        <w:t xml:space="preserve"> </w:t>
      </w:r>
      <w:r w:rsidRPr="00296679">
        <w:rPr>
          <w:szCs w:val="18"/>
        </w:rPr>
        <w:t>to install for</w:t>
      </w:r>
      <w:r w:rsidR="00A151D9">
        <w:rPr>
          <w:szCs w:val="18"/>
        </w:rPr>
        <w:t xml:space="preserve"> Distributed</w:t>
      </w:r>
      <w:r w:rsidRPr="00296679">
        <w:rPr>
          <w:szCs w:val="18"/>
        </w:rPr>
        <w:t xml:space="preserve"> File S</w:t>
      </w:r>
      <w:r w:rsidR="00A151D9">
        <w:rPr>
          <w:szCs w:val="18"/>
        </w:rPr>
        <w:t>y</w:t>
      </w:r>
      <w:r w:rsidRPr="00296679">
        <w:rPr>
          <w:szCs w:val="18"/>
        </w:rPr>
        <w:t>s</w:t>
      </w:r>
      <w:r w:rsidR="00A151D9">
        <w:rPr>
          <w:szCs w:val="18"/>
        </w:rPr>
        <w:t>tem</w:t>
      </w:r>
      <w:r w:rsidR="00B619CA">
        <w:rPr>
          <w:szCs w:val="18"/>
        </w:rPr>
        <w:t xml:space="preserve"> and </w:t>
      </w:r>
      <w:r w:rsidRPr="00296679">
        <w:rPr>
          <w:szCs w:val="18"/>
        </w:rPr>
        <w:t xml:space="preserve">click </w:t>
      </w:r>
      <w:r w:rsidRPr="00296679">
        <w:rPr>
          <w:b/>
          <w:szCs w:val="18"/>
        </w:rPr>
        <w:t>Next</w:t>
      </w:r>
      <w:r w:rsidRPr="00296679">
        <w:rPr>
          <w:szCs w:val="18"/>
        </w:rPr>
        <w:t>.</w:t>
      </w:r>
    </w:p>
    <w:p w:rsidR="00D01220" w:rsidRDefault="000C3223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4680360" cy="3495675"/>
            <wp:effectExtent l="19050" t="0" r="59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52" cy="349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9CA" w:rsidRDefault="00B619CA" w:rsidP="00B619CA">
      <w:pPr>
        <w:pStyle w:val="ListParagraph"/>
        <w:spacing w:before="0" w:after="0" w:line="240" w:lineRule="auto"/>
        <w:ind w:left="1215" w:right="720"/>
        <w:rPr>
          <w:szCs w:val="18"/>
        </w:rPr>
      </w:pPr>
    </w:p>
    <w:p w:rsidR="00A151D9" w:rsidRDefault="00A151D9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>
        <w:rPr>
          <w:szCs w:val="18"/>
        </w:rPr>
        <w:t>Select the appropriate volume to in</w:t>
      </w:r>
      <w:r w:rsidR="004B04AB">
        <w:rPr>
          <w:szCs w:val="18"/>
        </w:rPr>
        <w:t>dex for</w:t>
      </w:r>
      <w:r>
        <w:rPr>
          <w:szCs w:val="18"/>
        </w:rPr>
        <w:t xml:space="preserve"> Windows Search service</w:t>
      </w:r>
      <w:r w:rsidR="005B33AC">
        <w:rPr>
          <w:szCs w:val="18"/>
        </w:rPr>
        <w:t>.</w:t>
      </w:r>
    </w:p>
    <w:p w:rsidR="005B33AC" w:rsidRDefault="005B33AC" w:rsidP="005B33AC">
      <w:pPr>
        <w:pStyle w:val="ListParagraph"/>
        <w:spacing w:before="0" w:after="0" w:line="240" w:lineRule="auto"/>
        <w:ind w:left="1080" w:right="720"/>
        <w:rPr>
          <w:szCs w:val="18"/>
        </w:rPr>
      </w:pPr>
    </w:p>
    <w:p w:rsidR="00A151D9" w:rsidRPr="00A151D9" w:rsidRDefault="00A151D9" w:rsidP="00166283">
      <w:pPr>
        <w:spacing w:before="0" w:after="0" w:line="240" w:lineRule="auto"/>
        <w:ind w:right="990"/>
        <w:jc w:val="center"/>
        <w:rPr>
          <w:szCs w:val="18"/>
        </w:rPr>
      </w:pPr>
      <w:r>
        <w:rPr>
          <w:noProof/>
          <w:szCs w:val="18"/>
        </w:rPr>
        <w:drawing>
          <wp:inline distT="0" distB="0" distL="0" distR="0">
            <wp:extent cx="4800600" cy="3557975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70" cy="355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D9" w:rsidRDefault="00A151D9" w:rsidP="00A151D9">
      <w:pPr>
        <w:spacing w:before="0" w:after="0" w:line="240" w:lineRule="auto"/>
        <w:ind w:right="720"/>
        <w:rPr>
          <w:szCs w:val="18"/>
        </w:rPr>
      </w:pPr>
    </w:p>
    <w:p w:rsidR="00A151D9" w:rsidRDefault="00A151D9" w:rsidP="00A151D9">
      <w:pPr>
        <w:spacing w:before="0" w:after="0" w:line="240" w:lineRule="auto"/>
        <w:ind w:right="720"/>
        <w:rPr>
          <w:szCs w:val="18"/>
        </w:rPr>
      </w:pPr>
    </w:p>
    <w:p w:rsidR="00A151D9" w:rsidRPr="00A151D9" w:rsidRDefault="00A151D9" w:rsidP="00A151D9">
      <w:pPr>
        <w:spacing w:before="0" w:after="0" w:line="240" w:lineRule="auto"/>
        <w:ind w:right="720"/>
        <w:rPr>
          <w:szCs w:val="18"/>
        </w:rPr>
      </w:pPr>
    </w:p>
    <w:p w:rsidR="00D01220" w:rsidRPr="00296679" w:rsidRDefault="00D01220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 w:rsidRPr="00296679">
        <w:rPr>
          <w:szCs w:val="18"/>
        </w:rPr>
        <w:t xml:space="preserve">Click </w:t>
      </w:r>
      <w:r w:rsidR="003135AF" w:rsidRPr="003135AF">
        <w:rPr>
          <w:b/>
          <w:szCs w:val="18"/>
        </w:rPr>
        <w:t>Install</w:t>
      </w:r>
      <w:r w:rsidR="00B619CA">
        <w:rPr>
          <w:b/>
          <w:szCs w:val="18"/>
        </w:rPr>
        <w:t>.</w:t>
      </w:r>
    </w:p>
    <w:p w:rsidR="00D01220" w:rsidRDefault="00A151D9" w:rsidP="00166283">
      <w:pPr>
        <w:ind w:right="990"/>
        <w:jc w:val="center"/>
      </w:pPr>
      <w:r>
        <w:rPr>
          <w:noProof/>
        </w:rPr>
        <w:drawing>
          <wp:inline distT="0" distB="0" distL="0" distR="0">
            <wp:extent cx="4932818" cy="3686175"/>
            <wp:effectExtent l="19050" t="0" r="1132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08" cy="368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20" w:rsidRDefault="00D01220" w:rsidP="006538E7">
      <w:pPr>
        <w:pStyle w:val="ListParagraph"/>
        <w:numPr>
          <w:ilvl w:val="0"/>
          <w:numId w:val="27"/>
        </w:numPr>
        <w:spacing w:before="0" w:after="0" w:line="240" w:lineRule="auto"/>
        <w:ind w:right="720"/>
        <w:rPr>
          <w:szCs w:val="18"/>
        </w:rPr>
      </w:pPr>
      <w:r w:rsidRPr="00296679">
        <w:rPr>
          <w:szCs w:val="18"/>
        </w:rPr>
        <w:t xml:space="preserve">The </w:t>
      </w:r>
      <w:r w:rsidR="00A151D9">
        <w:rPr>
          <w:szCs w:val="18"/>
        </w:rPr>
        <w:t>Windows Search</w:t>
      </w:r>
      <w:r w:rsidRPr="00296679">
        <w:rPr>
          <w:szCs w:val="18"/>
        </w:rPr>
        <w:t xml:space="preserve"> </w:t>
      </w:r>
      <w:r w:rsidR="00A151D9">
        <w:rPr>
          <w:szCs w:val="18"/>
        </w:rPr>
        <w:t>S</w:t>
      </w:r>
      <w:r w:rsidRPr="00296679">
        <w:rPr>
          <w:szCs w:val="18"/>
        </w:rPr>
        <w:t>ervice will be installed</w:t>
      </w:r>
      <w:r w:rsidR="00B619CA">
        <w:rPr>
          <w:szCs w:val="18"/>
        </w:rPr>
        <w:t xml:space="preserve">. </w:t>
      </w:r>
      <w:r w:rsidR="00B619CA" w:rsidRPr="00296679">
        <w:rPr>
          <w:szCs w:val="18"/>
        </w:rPr>
        <w:t xml:space="preserve">Click </w:t>
      </w:r>
      <w:r w:rsidR="003135AF" w:rsidRPr="003135AF">
        <w:rPr>
          <w:b/>
          <w:szCs w:val="18"/>
        </w:rPr>
        <w:t>Close</w:t>
      </w:r>
      <w:r w:rsidR="00B619CA">
        <w:rPr>
          <w:szCs w:val="18"/>
        </w:rPr>
        <w:t>.</w:t>
      </w:r>
      <w:r w:rsidRPr="00296679">
        <w:rPr>
          <w:szCs w:val="18"/>
        </w:rPr>
        <w:t xml:space="preserve"> </w:t>
      </w:r>
    </w:p>
    <w:p w:rsidR="00AA106A" w:rsidRDefault="00AA106A" w:rsidP="00AA106A">
      <w:pPr>
        <w:pStyle w:val="ListParagraph"/>
        <w:spacing w:before="0" w:after="0" w:line="240" w:lineRule="auto"/>
        <w:ind w:left="1080" w:right="720"/>
        <w:rPr>
          <w:szCs w:val="18"/>
        </w:rPr>
      </w:pPr>
    </w:p>
    <w:p w:rsidR="00D01220" w:rsidRDefault="00A151D9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4591874" cy="3409950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58" cy="341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D9B" w:rsidRPr="00F93AA8" w:rsidRDefault="00B619CA" w:rsidP="000006D0">
      <w:pPr>
        <w:pStyle w:val="Heading3"/>
      </w:pPr>
      <w:bookmarkStart w:id="81" w:name="_Toc202078134"/>
      <w:bookmarkStart w:id="82" w:name="_Toc202078194"/>
      <w:r>
        <w:rPr>
          <w:szCs w:val="24"/>
        </w:rPr>
        <w:br w:type="page"/>
      </w:r>
      <w:bookmarkStart w:id="83" w:name="_Toc202285060"/>
      <w:bookmarkStart w:id="84" w:name="_Toc204053372"/>
      <w:bookmarkStart w:id="85" w:name="_Toc199851834"/>
      <w:bookmarkEnd w:id="81"/>
      <w:bookmarkEnd w:id="82"/>
      <w:r w:rsidR="00E75F6C">
        <w:lastRenderedPageBreak/>
        <w:t xml:space="preserve"> </w:t>
      </w:r>
      <w:r w:rsidR="00F33636">
        <w:t>SUT02</w:t>
      </w:r>
      <w:bookmarkEnd w:id="83"/>
      <w:bookmarkEnd w:id="84"/>
    </w:p>
    <w:p w:rsidR="00D01220" w:rsidRPr="00543676" w:rsidRDefault="00D01220" w:rsidP="005B33AC">
      <w:pPr>
        <w:ind w:right="720"/>
        <w:jc w:val="both"/>
        <w:rPr>
          <w:rFonts w:ascii="Arial" w:hAnsi="Arial"/>
          <w:b/>
          <w:sz w:val="20"/>
        </w:rPr>
      </w:pPr>
      <w:bookmarkStart w:id="86" w:name="_Toc202078133"/>
      <w:bookmarkStart w:id="87" w:name="_Toc202078193"/>
      <w:r w:rsidRPr="00543676">
        <w:rPr>
          <w:rFonts w:ascii="Arial" w:hAnsi="Arial"/>
          <w:b/>
          <w:sz w:val="20"/>
        </w:rPr>
        <w:t xml:space="preserve">Installing </w:t>
      </w:r>
      <w:r w:rsidR="00FE45DB">
        <w:rPr>
          <w:rFonts w:ascii="Arial" w:hAnsi="Arial"/>
          <w:b/>
          <w:sz w:val="20"/>
        </w:rPr>
        <w:t>Windows Search</w:t>
      </w:r>
      <w:r w:rsidRPr="00543676">
        <w:rPr>
          <w:rFonts w:ascii="Arial" w:hAnsi="Arial"/>
          <w:b/>
          <w:sz w:val="20"/>
        </w:rPr>
        <w:t xml:space="preserve"> Service</w:t>
      </w:r>
      <w:bookmarkEnd w:id="86"/>
      <w:bookmarkEnd w:id="87"/>
      <w:r w:rsidRPr="00543676">
        <w:rPr>
          <w:rFonts w:ascii="Arial" w:hAnsi="Arial"/>
          <w:b/>
          <w:sz w:val="20"/>
        </w:rPr>
        <w:t xml:space="preserve"> </w:t>
      </w:r>
    </w:p>
    <w:p w:rsidR="00D01220" w:rsidRDefault="00D01220" w:rsidP="005B33AC">
      <w:pPr>
        <w:autoSpaceDE w:val="0"/>
        <w:autoSpaceDN w:val="0"/>
        <w:spacing w:before="0" w:after="0" w:line="240" w:lineRule="auto"/>
        <w:rPr>
          <w:rFonts w:ascii="Arial" w:hAnsi="Arial"/>
          <w:b/>
        </w:rPr>
      </w:pPr>
      <w:r w:rsidRPr="00D01220">
        <w:rPr>
          <w:rFonts w:ascii="Arial" w:hAnsi="Arial"/>
          <w:b/>
        </w:rPr>
        <w:t>In Windows 2003 Server</w:t>
      </w:r>
      <w:r w:rsidR="00E75ED4" w:rsidRPr="00E75ED4">
        <w:rPr>
          <w:rFonts w:ascii="Arial" w:hAnsi="Arial"/>
        </w:rPr>
        <w:t>:</w:t>
      </w:r>
    </w:p>
    <w:p w:rsidR="00D01220" w:rsidRPr="00D01220" w:rsidRDefault="00D01220" w:rsidP="00D01220">
      <w:pPr>
        <w:autoSpaceDE w:val="0"/>
        <w:autoSpaceDN w:val="0"/>
        <w:spacing w:before="0" w:after="0" w:line="240" w:lineRule="auto"/>
        <w:ind w:left="720"/>
        <w:rPr>
          <w:rFonts w:ascii="Arial" w:hAnsi="Arial"/>
          <w:b/>
        </w:rPr>
      </w:pPr>
    </w:p>
    <w:p w:rsidR="00D01220" w:rsidRDefault="006300DE" w:rsidP="00B91D02">
      <w:pPr>
        <w:numPr>
          <w:ilvl w:val="0"/>
          <w:numId w:val="24"/>
        </w:numPr>
        <w:autoSpaceDE w:val="0"/>
        <w:autoSpaceDN w:val="0"/>
        <w:spacing w:before="0" w:after="0" w:line="240" w:lineRule="auto"/>
        <w:ind w:left="720" w:right="630"/>
        <w:rPr>
          <w:rFonts w:ascii="Arial" w:hAnsi="Arial"/>
          <w:sz w:val="20"/>
          <w:szCs w:val="18"/>
        </w:rPr>
      </w:pPr>
      <w:r>
        <w:rPr>
          <w:rFonts w:ascii="Arial" w:hAnsi="Arial"/>
          <w:sz w:val="20"/>
          <w:szCs w:val="18"/>
        </w:rPr>
        <w:t>Double Click the Windows Desktop Search 4.0 setup file</w:t>
      </w:r>
      <w:r w:rsidR="00D01220" w:rsidRPr="00B91D02">
        <w:rPr>
          <w:rFonts w:ascii="Arial" w:hAnsi="Arial"/>
          <w:sz w:val="20"/>
          <w:szCs w:val="18"/>
        </w:rPr>
        <w:t>.</w:t>
      </w:r>
    </w:p>
    <w:p w:rsidR="006300DE" w:rsidRDefault="006300DE" w:rsidP="006300DE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6300DE" w:rsidRDefault="006300DE" w:rsidP="00DB2366">
      <w:pPr>
        <w:autoSpaceDE w:val="0"/>
        <w:autoSpaceDN w:val="0"/>
        <w:spacing w:before="0" w:after="0" w:line="240" w:lineRule="auto"/>
        <w:ind w:right="990"/>
        <w:jc w:val="center"/>
        <w:rPr>
          <w:rFonts w:ascii="Arial" w:hAnsi="Arial"/>
          <w:sz w:val="20"/>
          <w:szCs w:val="18"/>
        </w:rPr>
      </w:pPr>
      <w:r w:rsidRPr="006300DE">
        <w:rPr>
          <w:rFonts w:ascii="Arial" w:hAnsi="Arial"/>
          <w:noProof/>
          <w:sz w:val="20"/>
          <w:szCs w:val="18"/>
        </w:rPr>
        <w:drawing>
          <wp:inline distT="0" distB="0" distL="0" distR="0">
            <wp:extent cx="4048125" cy="3086437"/>
            <wp:effectExtent l="19050" t="0" r="9525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14" cy="308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DE" w:rsidRDefault="006300DE" w:rsidP="006300DE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6300DE" w:rsidRDefault="006300DE" w:rsidP="006300DE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6300DE" w:rsidRPr="006300DE" w:rsidRDefault="00D01220" w:rsidP="006300DE">
      <w:pPr>
        <w:numPr>
          <w:ilvl w:val="0"/>
          <w:numId w:val="24"/>
        </w:numPr>
        <w:autoSpaceDE w:val="0"/>
        <w:autoSpaceDN w:val="0"/>
        <w:spacing w:before="0" w:after="0" w:line="240" w:lineRule="auto"/>
        <w:ind w:left="720" w:right="630"/>
        <w:rPr>
          <w:rFonts w:ascii="Arial" w:hAnsi="Arial"/>
          <w:sz w:val="20"/>
          <w:szCs w:val="18"/>
        </w:rPr>
      </w:pPr>
      <w:r w:rsidRPr="006300DE">
        <w:rPr>
          <w:rFonts w:ascii="Arial" w:hAnsi="Arial"/>
          <w:sz w:val="20"/>
          <w:szCs w:val="18"/>
        </w:rPr>
        <w:t xml:space="preserve">Select </w:t>
      </w:r>
      <w:r w:rsidR="006300DE" w:rsidRPr="005B33AC">
        <w:rPr>
          <w:rFonts w:ascii="Arial" w:hAnsi="Arial"/>
          <w:b/>
          <w:sz w:val="20"/>
          <w:szCs w:val="18"/>
        </w:rPr>
        <w:t>Accept</w:t>
      </w:r>
      <w:r w:rsidR="006300DE" w:rsidRPr="006300DE">
        <w:rPr>
          <w:rFonts w:ascii="Arial" w:hAnsi="Arial"/>
          <w:sz w:val="20"/>
          <w:szCs w:val="18"/>
        </w:rPr>
        <w:t xml:space="preserve"> and click Next.</w:t>
      </w:r>
      <w:r w:rsidR="006300DE" w:rsidRPr="006300DE">
        <w:rPr>
          <w:rFonts w:ascii="Arial" w:hAnsi="Arial"/>
          <w:noProof/>
        </w:rPr>
        <w:t xml:space="preserve"> </w:t>
      </w:r>
    </w:p>
    <w:p w:rsidR="006300DE" w:rsidRDefault="006300DE" w:rsidP="006300DE">
      <w:pPr>
        <w:autoSpaceDE w:val="0"/>
        <w:autoSpaceDN w:val="0"/>
        <w:spacing w:before="0" w:after="0" w:line="240" w:lineRule="auto"/>
        <w:ind w:left="720" w:right="630"/>
        <w:rPr>
          <w:rFonts w:ascii="Arial" w:hAnsi="Arial"/>
          <w:noProof/>
        </w:rPr>
      </w:pPr>
    </w:p>
    <w:p w:rsidR="00D01220" w:rsidRDefault="006300DE" w:rsidP="00166283">
      <w:pPr>
        <w:autoSpaceDE w:val="0"/>
        <w:autoSpaceDN w:val="0"/>
        <w:spacing w:before="0" w:after="0" w:line="240" w:lineRule="auto"/>
        <w:ind w:right="990"/>
        <w:jc w:val="center"/>
        <w:rPr>
          <w:rFonts w:ascii="Arial" w:hAnsi="Arial"/>
          <w:noProof/>
        </w:rPr>
      </w:pPr>
      <w:r w:rsidRPr="006300DE">
        <w:rPr>
          <w:rFonts w:ascii="Arial" w:hAnsi="Arial"/>
          <w:noProof/>
        </w:rPr>
        <w:drawing>
          <wp:inline distT="0" distB="0" distL="0" distR="0">
            <wp:extent cx="3705225" cy="2827148"/>
            <wp:effectExtent l="19050" t="0" r="9525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77" cy="282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DE" w:rsidRDefault="006300DE" w:rsidP="006300DE">
      <w:pPr>
        <w:autoSpaceDE w:val="0"/>
        <w:autoSpaceDN w:val="0"/>
        <w:spacing w:before="0" w:after="0" w:line="240" w:lineRule="auto"/>
        <w:ind w:left="720" w:right="630"/>
        <w:rPr>
          <w:rFonts w:ascii="Arial" w:hAnsi="Arial"/>
          <w:noProof/>
        </w:rPr>
      </w:pPr>
    </w:p>
    <w:p w:rsidR="006300DE" w:rsidRDefault="00D01220" w:rsidP="006300DE">
      <w:pPr>
        <w:numPr>
          <w:ilvl w:val="0"/>
          <w:numId w:val="24"/>
        </w:numPr>
        <w:autoSpaceDE w:val="0"/>
        <w:autoSpaceDN w:val="0"/>
        <w:spacing w:before="0" w:after="0" w:line="240" w:lineRule="auto"/>
        <w:ind w:left="720" w:right="630"/>
        <w:rPr>
          <w:rFonts w:ascii="Arial" w:hAnsi="Arial"/>
          <w:sz w:val="20"/>
          <w:szCs w:val="18"/>
        </w:rPr>
      </w:pPr>
      <w:r w:rsidRPr="006300DE">
        <w:rPr>
          <w:rFonts w:ascii="Arial" w:hAnsi="Arial"/>
          <w:sz w:val="20"/>
          <w:szCs w:val="18"/>
        </w:rPr>
        <w:t xml:space="preserve">Click </w:t>
      </w:r>
      <w:r w:rsidR="006300DE" w:rsidRPr="006300DE">
        <w:rPr>
          <w:rFonts w:ascii="Arial" w:hAnsi="Arial"/>
          <w:b/>
          <w:sz w:val="20"/>
          <w:szCs w:val="18"/>
        </w:rPr>
        <w:t xml:space="preserve">Finish </w:t>
      </w:r>
      <w:r w:rsidR="006300DE" w:rsidRPr="006300DE">
        <w:rPr>
          <w:rFonts w:ascii="Arial" w:hAnsi="Arial"/>
          <w:sz w:val="20"/>
          <w:szCs w:val="18"/>
        </w:rPr>
        <w:t>to complete the Windows Search setup</w:t>
      </w:r>
      <w:r w:rsidRPr="006300DE">
        <w:rPr>
          <w:rFonts w:ascii="Arial" w:hAnsi="Arial"/>
          <w:sz w:val="20"/>
          <w:szCs w:val="18"/>
        </w:rPr>
        <w:t>.</w:t>
      </w:r>
    </w:p>
    <w:p w:rsidR="006300DE" w:rsidRDefault="006300DE" w:rsidP="006300DE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  <w:r w:rsidRPr="006300DE">
        <w:rPr>
          <w:rFonts w:ascii="Arial" w:hAnsi="Arial"/>
          <w:sz w:val="20"/>
          <w:szCs w:val="18"/>
        </w:rPr>
        <w:lastRenderedPageBreak/>
        <w:t xml:space="preserve"> </w:t>
      </w:r>
    </w:p>
    <w:p w:rsidR="006300DE" w:rsidRDefault="006300DE" w:rsidP="00DB2366">
      <w:pPr>
        <w:autoSpaceDE w:val="0"/>
        <w:autoSpaceDN w:val="0"/>
        <w:spacing w:before="0" w:after="0" w:line="240" w:lineRule="auto"/>
        <w:ind w:right="990"/>
        <w:jc w:val="center"/>
        <w:rPr>
          <w:rFonts w:ascii="Arial" w:hAnsi="Arial"/>
          <w:sz w:val="20"/>
          <w:szCs w:val="18"/>
        </w:rPr>
      </w:pPr>
      <w:r>
        <w:rPr>
          <w:rFonts w:ascii="Arial" w:hAnsi="Arial"/>
          <w:noProof/>
          <w:sz w:val="20"/>
          <w:szCs w:val="18"/>
        </w:rPr>
        <w:drawing>
          <wp:inline distT="0" distB="0" distL="0" distR="0">
            <wp:extent cx="3876675" cy="2936450"/>
            <wp:effectExtent l="19050" t="0" r="9525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61" cy="293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DE" w:rsidRDefault="006300DE" w:rsidP="006300DE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C67D1D" w:rsidRPr="00F93AA8" w:rsidRDefault="00C67D1D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88" w:name="_Toc202285062"/>
      <w:bookmarkStart w:id="89" w:name="_Toc204053373"/>
      <w:bookmarkStart w:id="90" w:name="_Toc210371595"/>
      <w:bookmarkEnd w:id="85"/>
      <w:r w:rsidRPr="00F93AA8">
        <w:rPr>
          <w:lang w:eastAsia="zh-CN"/>
        </w:rPr>
        <w:t>Install</w:t>
      </w:r>
      <w:r w:rsidR="005B33AC">
        <w:rPr>
          <w:lang w:eastAsia="zh-CN"/>
        </w:rPr>
        <w:t>ing</w:t>
      </w:r>
      <w:r w:rsidRPr="00F93AA8">
        <w:rPr>
          <w:lang w:eastAsia="zh-CN"/>
        </w:rPr>
        <w:t xml:space="preserve"> and </w:t>
      </w:r>
      <w:r w:rsidR="005B33AC" w:rsidRPr="00F93AA8">
        <w:rPr>
          <w:lang w:eastAsia="zh-CN"/>
        </w:rPr>
        <w:t>Configur</w:t>
      </w:r>
      <w:r w:rsidR="005B33AC">
        <w:rPr>
          <w:lang w:eastAsia="zh-CN"/>
        </w:rPr>
        <w:t>ing</w:t>
      </w:r>
      <w:r w:rsidR="005B33AC" w:rsidRPr="00F93AA8">
        <w:rPr>
          <w:lang w:eastAsia="zh-CN"/>
        </w:rPr>
        <w:t xml:space="preserve"> </w:t>
      </w:r>
      <w:r w:rsidR="00372A7A" w:rsidRPr="00F93AA8">
        <w:rPr>
          <w:lang w:eastAsia="zh-CN"/>
        </w:rPr>
        <w:t>CLIENT</w:t>
      </w:r>
      <w:bookmarkEnd w:id="88"/>
      <w:bookmarkEnd w:id="89"/>
      <w:bookmarkEnd w:id="90"/>
    </w:p>
    <w:p w:rsidR="00926AE3" w:rsidRDefault="00824171" w:rsidP="0060059E">
      <w:pPr>
        <w:pStyle w:val="Heading3"/>
      </w:pPr>
      <w:bookmarkStart w:id="91" w:name="_Toc202285063"/>
      <w:bookmarkStart w:id="92" w:name="_Toc204053374"/>
      <w:r w:rsidRPr="000C1854">
        <w:t>Install</w:t>
      </w:r>
      <w:r w:rsidR="00332B52">
        <w:t>ing</w:t>
      </w:r>
      <w:r w:rsidRPr="000C1854">
        <w:t xml:space="preserve"> and </w:t>
      </w:r>
      <w:r w:rsidR="00332B52" w:rsidRPr="000C1854">
        <w:t>Configur</w:t>
      </w:r>
      <w:r w:rsidR="00332B52">
        <w:t>ing</w:t>
      </w:r>
      <w:r w:rsidR="00332B52" w:rsidRPr="000C1854">
        <w:t xml:space="preserve"> </w:t>
      </w:r>
      <w:r w:rsidR="00F33636" w:rsidRPr="000C1854">
        <w:t>ENDPOINT01</w:t>
      </w:r>
      <w:bookmarkEnd w:id="91"/>
      <w:bookmarkEnd w:id="92"/>
    </w:p>
    <w:p w:rsidR="00D01220" w:rsidRDefault="00593F6C" w:rsidP="00B91D02">
      <w:pPr>
        <w:pStyle w:val="Heading4"/>
      </w:pPr>
      <w:r w:rsidRPr="00D01220">
        <w:t xml:space="preserve">Installing </w:t>
      </w:r>
      <w:r w:rsidR="008E196C">
        <w:t>Windows Search</w:t>
      </w:r>
      <w:r w:rsidRPr="00D01220">
        <w:t xml:space="preserve"> Service </w:t>
      </w:r>
    </w:p>
    <w:p w:rsidR="00D01220" w:rsidRPr="00D01220" w:rsidRDefault="00D01220" w:rsidP="000006D0">
      <w:pPr>
        <w:autoSpaceDE w:val="0"/>
        <w:autoSpaceDN w:val="0"/>
        <w:spacing w:before="0" w:after="0" w:line="240" w:lineRule="auto"/>
        <w:ind w:left="403"/>
      </w:pPr>
      <w:r w:rsidRPr="00D01220">
        <w:rPr>
          <w:rFonts w:ascii="Arial" w:hAnsi="Arial"/>
          <w:b/>
        </w:rPr>
        <w:t>In Windows Vista Ultimate</w:t>
      </w:r>
      <w:r w:rsidR="00E75ED4" w:rsidRPr="00E75ED4">
        <w:rPr>
          <w:rFonts w:ascii="Arial" w:hAnsi="Arial"/>
        </w:rPr>
        <w:t>:</w:t>
      </w:r>
    </w:p>
    <w:p w:rsidR="00D01220" w:rsidRDefault="00D01220" w:rsidP="000006D0">
      <w:pPr>
        <w:autoSpaceDE w:val="0"/>
        <w:autoSpaceDN w:val="0"/>
        <w:spacing w:before="0" w:after="0" w:line="240" w:lineRule="auto"/>
        <w:ind w:left="720" w:right="990"/>
      </w:pPr>
    </w:p>
    <w:p w:rsidR="00D01220" w:rsidRPr="00B91D02" w:rsidRDefault="008E196C" w:rsidP="00AA106A">
      <w:pPr>
        <w:pStyle w:val="ListParagraph"/>
        <w:numPr>
          <w:ilvl w:val="0"/>
          <w:numId w:val="26"/>
        </w:numPr>
        <w:spacing w:before="0" w:after="0" w:line="240" w:lineRule="auto"/>
        <w:ind w:left="720" w:right="720" w:hanging="315"/>
        <w:jc w:val="both"/>
        <w:rPr>
          <w:szCs w:val="18"/>
        </w:rPr>
      </w:pPr>
      <w:r>
        <w:t>Windows Search</w:t>
      </w:r>
      <w:r w:rsidRPr="00D01220">
        <w:t xml:space="preserve"> </w:t>
      </w:r>
      <w:r w:rsidR="00D01220" w:rsidRPr="00B91D02">
        <w:rPr>
          <w:szCs w:val="18"/>
        </w:rPr>
        <w:t xml:space="preserve">service is available in vista by default. To </w:t>
      </w:r>
      <w:r>
        <w:rPr>
          <w:szCs w:val="18"/>
        </w:rPr>
        <w:t>start the windows search</w:t>
      </w:r>
      <w:r w:rsidR="00D01220" w:rsidRPr="00B91D02">
        <w:rPr>
          <w:szCs w:val="18"/>
        </w:rPr>
        <w:t xml:space="preserve"> service from the services</w:t>
      </w:r>
      <w:r>
        <w:rPr>
          <w:szCs w:val="18"/>
        </w:rPr>
        <w:t xml:space="preserve"> open services.msc from the command prompt</w:t>
      </w:r>
      <w:r w:rsidR="00D01220" w:rsidRPr="00B91D02">
        <w:rPr>
          <w:szCs w:val="18"/>
        </w:rPr>
        <w:t>.</w:t>
      </w:r>
    </w:p>
    <w:p w:rsidR="00D01220" w:rsidRPr="00671DCD" w:rsidRDefault="00D01220" w:rsidP="00AA106A">
      <w:pPr>
        <w:pStyle w:val="ListParagraph"/>
        <w:numPr>
          <w:ilvl w:val="0"/>
          <w:numId w:val="26"/>
        </w:numPr>
        <w:spacing w:before="0" w:after="0" w:line="240" w:lineRule="auto"/>
        <w:ind w:left="720" w:right="720" w:hanging="315"/>
        <w:jc w:val="both"/>
        <w:rPr>
          <w:szCs w:val="18"/>
        </w:rPr>
      </w:pPr>
      <w:r w:rsidRPr="00671DCD">
        <w:rPr>
          <w:szCs w:val="18"/>
        </w:rPr>
        <w:t xml:space="preserve">Right click Windows Search Service and </w:t>
      </w:r>
      <w:r w:rsidR="000006D0" w:rsidRPr="00671DCD">
        <w:rPr>
          <w:szCs w:val="18"/>
        </w:rPr>
        <w:t xml:space="preserve">select </w:t>
      </w:r>
      <w:r w:rsidRPr="00B91D02">
        <w:rPr>
          <w:b/>
          <w:szCs w:val="18"/>
        </w:rPr>
        <w:t>Properties</w:t>
      </w:r>
      <w:r w:rsidR="003135AF" w:rsidRPr="003135AF">
        <w:rPr>
          <w:szCs w:val="18"/>
        </w:rPr>
        <w:t>.</w:t>
      </w:r>
      <w:r w:rsidRPr="00671DCD">
        <w:rPr>
          <w:szCs w:val="18"/>
        </w:rPr>
        <w:t xml:space="preserve"> </w:t>
      </w:r>
    </w:p>
    <w:p w:rsidR="00D01220" w:rsidRDefault="00E45951" w:rsidP="00166283">
      <w:pPr>
        <w:pStyle w:val="ListParagraph"/>
        <w:ind w:left="0" w:right="990"/>
        <w:jc w:val="center"/>
      </w:pPr>
      <w:r>
        <w:rPr>
          <w:noProof/>
        </w:rPr>
        <w:drawing>
          <wp:inline distT="0" distB="0" distL="0" distR="0">
            <wp:extent cx="3162300" cy="2335409"/>
            <wp:effectExtent l="19050" t="0" r="0" b="0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07" cy="2337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20" w:rsidRDefault="00D01220" w:rsidP="00D01220">
      <w:pPr>
        <w:pStyle w:val="ListParagraph"/>
        <w:ind w:left="855"/>
      </w:pPr>
    </w:p>
    <w:p w:rsidR="008E196C" w:rsidRPr="008E196C" w:rsidRDefault="008E196C" w:rsidP="00AA106A">
      <w:pPr>
        <w:pStyle w:val="ListParagraph"/>
        <w:numPr>
          <w:ilvl w:val="0"/>
          <w:numId w:val="26"/>
        </w:numPr>
        <w:spacing w:before="0" w:after="0" w:line="240" w:lineRule="auto"/>
        <w:ind w:left="720" w:right="720" w:hanging="315"/>
        <w:jc w:val="both"/>
      </w:pPr>
      <w:r>
        <w:rPr>
          <w:szCs w:val="18"/>
        </w:rPr>
        <w:t>Click Start from the popup menu</w:t>
      </w:r>
      <w:r w:rsidR="00B91D02">
        <w:rPr>
          <w:szCs w:val="18"/>
        </w:rPr>
        <w:t>.</w:t>
      </w:r>
      <w:r w:rsidR="00D01220" w:rsidRPr="00671DCD">
        <w:rPr>
          <w:szCs w:val="18"/>
        </w:rPr>
        <w:t xml:space="preserve"> </w:t>
      </w:r>
      <w:bookmarkStart w:id="93" w:name="_Toc204053375"/>
    </w:p>
    <w:p w:rsidR="00985B3D" w:rsidRPr="001B2B15" w:rsidRDefault="001C2BF7" w:rsidP="00330EBD">
      <w:pPr>
        <w:pStyle w:val="Heading4"/>
      </w:pPr>
      <w:r w:rsidRPr="001B2B15">
        <w:lastRenderedPageBreak/>
        <w:t>Install Net</w:t>
      </w:r>
      <w:r w:rsidR="00A832EB" w:rsidRPr="001B2B15">
        <w:t xml:space="preserve">work </w:t>
      </w:r>
      <w:r w:rsidRPr="001B2B15">
        <w:t>Mon</w:t>
      </w:r>
      <w:r w:rsidR="00A832EB" w:rsidRPr="001B2B15">
        <w:t>itor</w:t>
      </w:r>
      <w:r w:rsidRPr="001B2B15">
        <w:t xml:space="preserve"> 3.2 on </w:t>
      </w:r>
      <w:r w:rsidR="00F33636" w:rsidRPr="001B2B15">
        <w:t>ENDPOINT01</w:t>
      </w:r>
      <w:bookmarkEnd w:id="93"/>
    </w:p>
    <w:p w:rsidR="00CA6E6E" w:rsidRDefault="001339BF">
      <w:pPr>
        <w:ind w:left="403"/>
        <w:rPr>
          <w:rFonts w:ascii="Arial" w:hAnsi="Arial"/>
          <w:sz w:val="20"/>
          <w:lang w:eastAsia="zh-CN"/>
        </w:rPr>
      </w:pPr>
      <w:r w:rsidRPr="00B91D02">
        <w:rPr>
          <w:rFonts w:ascii="Arial" w:hAnsi="Arial"/>
          <w:sz w:val="20"/>
          <w:lang w:eastAsia="zh-CN"/>
        </w:rPr>
        <w:t xml:space="preserve">Please refer </w:t>
      </w:r>
      <w:r w:rsidR="00AA106A">
        <w:rPr>
          <w:rFonts w:ascii="Arial" w:hAnsi="Arial"/>
          <w:sz w:val="20"/>
          <w:lang w:eastAsia="zh-CN"/>
        </w:rPr>
        <w:t xml:space="preserve">to </w:t>
      </w:r>
      <w:r w:rsidRPr="00B91D02">
        <w:rPr>
          <w:rFonts w:ascii="Arial" w:hAnsi="Arial"/>
          <w:sz w:val="20"/>
          <w:lang w:eastAsia="zh-CN"/>
        </w:rPr>
        <w:t>Appendix</w:t>
      </w:r>
      <w:r w:rsidR="00AA106A">
        <w:rPr>
          <w:rFonts w:ascii="Arial" w:hAnsi="Arial"/>
          <w:sz w:val="20"/>
          <w:lang w:eastAsia="zh-CN"/>
        </w:rPr>
        <w:t xml:space="preserve"> </w:t>
      </w:r>
      <w:hyperlink w:anchor="_How_to_install_2" w:history="1">
        <w:r w:rsidRPr="00B91D02">
          <w:rPr>
            <w:rStyle w:val="Hyperlink"/>
            <w:rFonts w:ascii="Arial" w:hAnsi="Arial"/>
            <w:sz w:val="20"/>
            <w:lang w:eastAsia="zh-CN"/>
          </w:rPr>
          <w:t>to install Microsoft Network Monitor</w:t>
        </w:r>
        <w:r w:rsidR="00E03B88" w:rsidRPr="00B91D02">
          <w:rPr>
            <w:rStyle w:val="Hyperlink"/>
            <w:rFonts w:ascii="Arial" w:hAnsi="Arial"/>
            <w:sz w:val="20"/>
            <w:lang w:eastAsia="zh-CN"/>
          </w:rPr>
          <w:t xml:space="preserve"> 3.2</w:t>
        </w:r>
      </w:hyperlink>
      <w:r w:rsidR="00AA106A">
        <w:t>.</w:t>
      </w:r>
    </w:p>
    <w:p w:rsidR="00FA21C0" w:rsidRPr="00F93AA8" w:rsidRDefault="00FA21C0" w:rsidP="0060059E">
      <w:pPr>
        <w:pStyle w:val="Heading3"/>
      </w:pPr>
      <w:bookmarkStart w:id="94" w:name="_Toc202285064"/>
      <w:bookmarkStart w:id="95" w:name="_Toc204053376"/>
      <w:r w:rsidRPr="00F93AA8">
        <w:t>Install</w:t>
      </w:r>
      <w:r w:rsidR="006D17A3">
        <w:t>ing</w:t>
      </w:r>
      <w:r w:rsidRPr="00F93AA8">
        <w:t xml:space="preserve"> and </w:t>
      </w:r>
      <w:r w:rsidR="006D17A3" w:rsidRPr="00F93AA8">
        <w:t>Configur</w:t>
      </w:r>
      <w:r w:rsidR="006D17A3">
        <w:t>ing</w:t>
      </w:r>
      <w:r w:rsidR="006D17A3" w:rsidRPr="00F93AA8">
        <w:t xml:space="preserve"> </w:t>
      </w:r>
      <w:r w:rsidR="00F33636">
        <w:t>ENDPOINT02</w:t>
      </w:r>
      <w:bookmarkEnd w:id="94"/>
      <w:bookmarkEnd w:id="95"/>
    </w:p>
    <w:p w:rsidR="00E03B88" w:rsidRDefault="00E03B88" w:rsidP="00B91D02">
      <w:pPr>
        <w:pStyle w:val="Heading4"/>
      </w:pPr>
      <w:r w:rsidRPr="00D01220">
        <w:t xml:space="preserve">Installing </w:t>
      </w:r>
      <w:r w:rsidR="00330EBD">
        <w:t>Windows Search</w:t>
      </w:r>
      <w:r w:rsidRPr="00D01220">
        <w:t xml:space="preserve"> Service </w:t>
      </w:r>
      <w:r w:rsidR="00330EBD">
        <w:t xml:space="preserve"> </w:t>
      </w:r>
    </w:p>
    <w:p w:rsidR="00330EBD" w:rsidRPr="00D01220" w:rsidRDefault="00330EBD" w:rsidP="00330EBD">
      <w:pPr>
        <w:autoSpaceDE w:val="0"/>
        <w:autoSpaceDN w:val="0"/>
        <w:spacing w:before="0" w:after="0" w:line="240" w:lineRule="auto"/>
        <w:ind w:left="720"/>
        <w:rPr>
          <w:rFonts w:ascii="Arial" w:hAnsi="Arial"/>
          <w:b/>
        </w:rPr>
      </w:pPr>
    </w:p>
    <w:p w:rsidR="00330EBD" w:rsidRDefault="00330EBD" w:rsidP="00AA106A">
      <w:pPr>
        <w:pStyle w:val="ListParagraph"/>
        <w:numPr>
          <w:ilvl w:val="0"/>
          <w:numId w:val="70"/>
        </w:numPr>
        <w:spacing w:before="0" w:after="0" w:line="240" w:lineRule="auto"/>
        <w:ind w:left="720" w:right="720" w:hanging="315"/>
        <w:jc w:val="both"/>
        <w:rPr>
          <w:szCs w:val="18"/>
        </w:rPr>
      </w:pPr>
      <w:r>
        <w:rPr>
          <w:szCs w:val="18"/>
        </w:rPr>
        <w:t xml:space="preserve">Double </w:t>
      </w:r>
      <w:r w:rsidR="00AA106A">
        <w:rPr>
          <w:szCs w:val="18"/>
        </w:rPr>
        <w:t xml:space="preserve">click </w:t>
      </w:r>
      <w:r w:rsidR="00E75ED4" w:rsidRPr="00E75ED4">
        <w:rPr>
          <w:b/>
          <w:szCs w:val="18"/>
        </w:rPr>
        <w:t>Windows Desktop Search 4.0</w:t>
      </w:r>
      <w:r>
        <w:rPr>
          <w:szCs w:val="18"/>
        </w:rPr>
        <w:t xml:space="preserve"> setup file</w:t>
      </w:r>
      <w:r w:rsidRPr="00B91D02">
        <w:rPr>
          <w:szCs w:val="18"/>
        </w:rPr>
        <w:t>.</w:t>
      </w: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Default="00330EBD" w:rsidP="00166283">
      <w:pPr>
        <w:autoSpaceDE w:val="0"/>
        <w:autoSpaceDN w:val="0"/>
        <w:spacing w:before="0" w:after="0" w:line="240" w:lineRule="auto"/>
        <w:ind w:right="990"/>
        <w:rPr>
          <w:rFonts w:ascii="Arial" w:hAnsi="Arial"/>
          <w:sz w:val="20"/>
          <w:szCs w:val="18"/>
        </w:rPr>
      </w:pPr>
      <w:r>
        <w:rPr>
          <w:rFonts w:ascii="Arial" w:hAnsi="Arial"/>
          <w:sz w:val="20"/>
          <w:szCs w:val="18"/>
        </w:rPr>
        <w:t xml:space="preserve">                      </w:t>
      </w:r>
      <w:r w:rsidRPr="006300DE">
        <w:rPr>
          <w:rFonts w:ascii="Arial" w:hAnsi="Arial"/>
          <w:noProof/>
          <w:sz w:val="20"/>
          <w:szCs w:val="18"/>
        </w:rPr>
        <w:drawing>
          <wp:inline distT="0" distB="0" distL="0" distR="0">
            <wp:extent cx="3722869" cy="2838450"/>
            <wp:effectExtent l="19050" t="0" r="0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870" cy="283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Pr="006300DE" w:rsidRDefault="00330EBD" w:rsidP="00AA106A">
      <w:pPr>
        <w:pStyle w:val="ListParagraph"/>
        <w:numPr>
          <w:ilvl w:val="0"/>
          <w:numId w:val="70"/>
        </w:numPr>
        <w:spacing w:before="0" w:after="0" w:line="240" w:lineRule="auto"/>
        <w:ind w:left="720" w:right="720" w:hanging="315"/>
        <w:jc w:val="both"/>
        <w:rPr>
          <w:szCs w:val="18"/>
        </w:rPr>
      </w:pPr>
      <w:r w:rsidRPr="006300DE">
        <w:rPr>
          <w:szCs w:val="18"/>
        </w:rPr>
        <w:t xml:space="preserve">Select </w:t>
      </w:r>
      <w:r w:rsidR="00E75ED4" w:rsidRPr="00E75ED4">
        <w:rPr>
          <w:b/>
          <w:szCs w:val="18"/>
        </w:rPr>
        <w:t>Accept</w:t>
      </w:r>
      <w:r w:rsidRPr="006300DE">
        <w:rPr>
          <w:szCs w:val="18"/>
        </w:rPr>
        <w:t xml:space="preserve"> and click Next.</w:t>
      </w:r>
      <w:r w:rsidRPr="006300DE">
        <w:rPr>
          <w:noProof/>
        </w:rPr>
        <w:t xml:space="preserve"> </w:t>
      </w:r>
    </w:p>
    <w:p w:rsidR="00330EBD" w:rsidRDefault="00330EBD" w:rsidP="00330EBD">
      <w:pPr>
        <w:autoSpaceDE w:val="0"/>
        <w:autoSpaceDN w:val="0"/>
        <w:spacing w:before="0" w:after="0" w:line="240" w:lineRule="auto"/>
        <w:ind w:left="720" w:right="630"/>
        <w:rPr>
          <w:rFonts w:ascii="Arial" w:hAnsi="Arial"/>
          <w:noProof/>
        </w:rPr>
      </w:pPr>
    </w:p>
    <w:p w:rsidR="00330EBD" w:rsidRDefault="00330EBD" w:rsidP="00330EBD">
      <w:pPr>
        <w:autoSpaceDE w:val="0"/>
        <w:autoSpaceDN w:val="0"/>
        <w:spacing w:before="0" w:after="0" w:line="240" w:lineRule="auto"/>
        <w:ind w:left="720" w:right="630"/>
        <w:rPr>
          <w:rFonts w:ascii="Arial" w:hAnsi="Arial"/>
          <w:noProof/>
        </w:rPr>
      </w:pPr>
    </w:p>
    <w:p w:rsidR="00CA6E6E" w:rsidRDefault="00330EBD">
      <w:pPr>
        <w:autoSpaceDE w:val="0"/>
        <w:autoSpaceDN w:val="0"/>
        <w:spacing w:before="0" w:after="0" w:line="240" w:lineRule="auto"/>
        <w:ind w:right="990"/>
        <w:jc w:val="center"/>
        <w:rPr>
          <w:rFonts w:ascii="Arial" w:hAnsi="Arial"/>
          <w:noProof/>
        </w:rPr>
      </w:pPr>
      <w:r w:rsidRPr="006300DE">
        <w:rPr>
          <w:rFonts w:ascii="Arial" w:hAnsi="Arial"/>
          <w:noProof/>
        </w:rPr>
        <w:lastRenderedPageBreak/>
        <w:drawing>
          <wp:inline distT="0" distB="0" distL="0" distR="0">
            <wp:extent cx="3971925" cy="3030645"/>
            <wp:effectExtent l="19050" t="0" r="9525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24" cy="303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BD" w:rsidRDefault="00330EBD" w:rsidP="00330EBD">
      <w:pPr>
        <w:autoSpaceDE w:val="0"/>
        <w:autoSpaceDN w:val="0"/>
        <w:spacing w:before="0" w:after="0" w:line="240" w:lineRule="auto"/>
        <w:ind w:left="720" w:right="630"/>
        <w:rPr>
          <w:rFonts w:ascii="Arial" w:hAnsi="Arial"/>
          <w:noProof/>
        </w:rPr>
      </w:pPr>
    </w:p>
    <w:p w:rsidR="00330EBD" w:rsidRDefault="00330EBD" w:rsidP="00AA106A">
      <w:pPr>
        <w:pStyle w:val="ListParagraph"/>
        <w:numPr>
          <w:ilvl w:val="0"/>
          <w:numId w:val="70"/>
        </w:numPr>
        <w:spacing w:before="0" w:after="0" w:line="240" w:lineRule="auto"/>
        <w:ind w:left="720" w:right="720" w:hanging="315"/>
        <w:jc w:val="both"/>
        <w:rPr>
          <w:szCs w:val="18"/>
        </w:rPr>
      </w:pPr>
      <w:r w:rsidRPr="006300DE">
        <w:rPr>
          <w:szCs w:val="18"/>
        </w:rPr>
        <w:t xml:space="preserve">Click </w:t>
      </w:r>
      <w:r w:rsidRPr="006300DE">
        <w:rPr>
          <w:b/>
          <w:szCs w:val="18"/>
        </w:rPr>
        <w:t>Finish</w:t>
      </w:r>
      <w:r w:rsidRPr="006300DE">
        <w:rPr>
          <w:szCs w:val="18"/>
        </w:rPr>
        <w:t>.</w:t>
      </w: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  <w:r w:rsidRPr="006300DE">
        <w:rPr>
          <w:rFonts w:ascii="Arial" w:hAnsi="Arial"/>
          <w:sz w:val="20"/>
          <w:szCs w:val="18"/>
        </w:rPr>
        <w:t xml:space="preserve"> </w:t>
      </w: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  <w:r>
        <w:rPr>
          <w:rFonts w:ascii="Arial" w:hAnsi="Arial"/>
          <w:noProof/>
          <w:sz w:val="20"/>
          <w:szCs w:val="18"/>
        </w:rPr>
        <w:t xml:space="preserve">                     </w:t>
      </w:r>
      <w:r>
        <w:rPr>
          <w:rFonts w:ascii="Arial" w:hAnsi="Arial"/>
          <w:noProof/>
          <w:sz w:val="20"/>
          <w:szCs w:val="18"/>
        </w:rPr>
        <w:drawing>
          <wp:inline distT="0" distB="0" distL="0" distR="0">
            <wp:extent cx="3696997" cy="2800350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51" cy="280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BD" w:rsidRDefault="00330EBD" w:rsidP="00330EBD">
      <w:pPr>
        <w:autoSpaceDE w:val="0"/>
        <w:autoSpaceDN w:val="0"/>
        <w:spacing w:before="0" w:after="0" w:line="240" w:lineRule="auto"/>
        <w:ind w:right="630"/>
        <w:rPr>
          <w:rFonts w:ascii="Arial" w:hAnsi="Arial"/>
          <w:sz w:val="20"/>
          <w:szCs w:val="18"/>
        </w:rPr>
      </w:pPr>
    </w:p>
    <w:p w:rsidR="00330EBD" w:rsidRPr="00330EBD" w:rsidRDefault="00330EBD" w:rsidP="00330EBD">
      <w:pPr>
        <w:rPr>
          <w:lang w:eastAsia="zh-CN"/>
        </w:rPr>
      </w:pPr>
    </w:p>
    <w:p w:rsidR="00E03B88" w:rsidRPr="001B2B15" w:rsidRDefault="00E03B88" w:rsidP="00B91D02">
      <w:pPr>
        <w:pStyle w:val="Heading4"/>
      </w:pPr>
      <w:r w:rsidRPr="001B2B15">
        <w:t>Install Network Monitor 3.2 on ENDPOINT01</w:t>
      </w:r>
    </w:p>
    <w:p w:rsidR="00E03B88" w:rsidRPr="00E03B88" w:rsidRDefault="00E03B88" w:rsidP="00AA106A">
      <w:pPr>
        <w:ind w:left="403"/>
        <w:rPr>
          <w:lang w:eastAsia="zh-CN"/>
        </w:rPr>
      </w:pPr>
      <w:r w:rsidRPr="00CC3033">
        <w:rPr>
          <w:rFonts w:ascii="Arial" w:hAnsi="Arial"/>
          <w:sz w:val="20"/>
          <w:lang w:eastAsia="zh-CN"/>
        </w:rPr>
        <w:t xml:space="preserve">Please refer </w:t>
      </w:r>
      <w:r w:rsidR="00AA106A">
        <w:rPr>
          <w:rFonts w:ascii="Arial" w:hAnsi="Arial"/>
          <w:sz w:val="20"/>
          <w:lang w:eastAsia="zh-CN"/>
        </w:rPr>
        <w:t xml:space="preserve">to </w:t>
      </w:r>
      <w:r w:rsidRPr="00CC3033">
        <w:rPr>
          <w:rFonts w:ascii="Arial" w:hAnsi="Arial"/>
          <w:sz w:val="20"/>
          <w:lang w:eastAsia="zh-CN"/>
        </w:rPr>
        <w:t>Appendix</w:t>
      </w:r>
      <w:r w:rsidRPr="00CC3033">
        <w:rPr>
          <w:rFonts w:ascii="Arial" w:hAnsi="Arial"/>
          <w:sz w:val="20"/>
        </w:rPr>
        <w:t xml:space="preserve"> </w:t>
      </w:r>
      <w:hyperlink w:anchor="_How_to_install_2" w:history="1">
        <w:r w:rsidRPr="00CC3033">
          <w:rPr>
            <w:rStyle w:val="Hyperlink"/>
            <w:rFonts w:ascii="Arial" w:hAnsi="Arial"/>
            <w:sz w:val="20"/>
            <w:lang w:eastAsia="zh-CN"/>
          </w:rPr>
          <w:t>to install Microsoft Network Monitor 3.2</w:t>
        </w:r>
      </w:hyperlink>
      <w:r w:rsidR="00AA106A">
        <w:t>.</w:t>
      </w:r>
    </w:p>
    <w:p w:rsidR="00985B3D" w:rsidRPr="00F93AA8" w:rsidRDefault="00985B3D" w:rsidP="00985B3D">
      <w:pPr>
        <w:rPr>
          <w:lang w:eastAsia="zh-CN"/>
        </w:rPr>
      </w:pPr>
    </w:p>
    <w:p w:rsidR="00CB798C" w:rsidRPr="00F93AA8" w:rsidRDefault="002316E8" w:rsidP="00CC3033">
      <w:pPr>
        <w:pStyle w:val="Heading1"/>
      </w:pPr>
      <w:bookmarkStart w:id="96" w:name="_Toc193020099"/>
      <w:bookmarkStart w:id="97" w:name="_Ref194119547"/>
      <w:bookmarkStart w:id="98" w:name="_Ref194119572"/>
      <w:bookmarkStart w:id="99" w:name="_Ref194119585"/>
      <w:bookmarkStart w:id="100" w:name="_Toc202285066"/>
      <w:bookmarkStart w:id="101" w:name="_Toc204053379"/>
      <w:r>
        <w:br w:type="page"/>
      </w:r>
      <w:bookmarkStart w:id="102" w:name="_Toc210371596"/>
      <w:r w:rsidR="00CB798C" w:rsidRPr="00F93AA8">
        <w:lastRenderedPageBreak/>
        <w:t>Test Suite Deployment</w:t>
      </w:r>
      <w:bookmarkEnd w:id="96"/>
      <w:bookmarkEnd w:id="97"/>
      <w:bookmarkEnd w:id="98"/>
      <w:bookmarkEnd w:id="99"/>
      <w:bookmarkEnd w:id="100"/>
      <w:bookmarkEnd w:id="101"/>
      <w:bookmarkEnd w:id="102"/>
      <w:r w:rsidR="00CB798C" w:rsidRPr="00F93AA8">
        <w:t xml:space="preserve"> </w:t>
      </w:r>
    </w:p>
    <w:p w:rsidR="00CE57B0" w:rsidRPr="00F93AA8" w:rsidRDefault="00CB798C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03" w:name="_How_to_install_7"/>
      <w:bookmarkStart w:id="104" w:name="_Toc193020100"/>
      <w:bookmarkStart w:id="105" w:name="_Toc202285067"/>
      <w:bookmarkStart w:id="106" w:name="_Toc204053380"/>
      <w:bookmarkStart w:id="107" w:name="_Toc210371597"/>
      <w:bookmarkEnd w:id="103"/>
      <w:r w:rsidRPr="00F93AA8">
        <w:rPr>
          <w:lang w:eastAsia="zh-CN"/>
        </w:rPr>
        <w:t>How to install test suite</w:t>
      </w:r>
      <w:bookmarkEnd w:id="104"/>
      <w:bookmarkEnd w:id="105"/>
      <w:bookmarkEnd w:id="106"/>
      <w:bookmarkEnd w:id="107"/>
    </w:p>
    <w:p w:rsidR="009C2D26" w:rsidRPr="00746565" w:rsidRDefault="000A5464" w:rsidP="000C1854">
      <w:pPr>
        <w:spacing w:line="336" w:lineRule="auto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Copy </w:t>
      </w:r>
      <w:r w:rsidRPr="00746565">
        <w:rPr>
          <w:rFonts w:ascii="Arial" w:hAnsi="Arial"/>
          <w:b/>
          <w:sz w:val="20"/>
          <w:lang w:eastAsia="zh-CN"/>
        </w:rPr>
        <w:t>TestSuite</w:t>
      </w:r>
      <w:r w:rsidRPr="00746565">
        <w:rPr>
          <w:rFonts w:ascii="Arial" w:hAnsi="Arial"/>
          <w:sz w:val="20"/>
          <w:lang w:eastAsia="zh-CN"/>
        </w:rPr>
        <w:t xml:space="preserve"> folder from DVD to </w:t>
      </w:r>
      <w:r w:rsidR="009C2D26" w:rsidRPr="00746565">
        <w:rPr>
          <w:rFonts w:ascii="Arial" w:hAnsi="Arial"/>
          <w:sz w:val="20"/>
          <w:lang w:eastAsia="zh-CN"/>
        </w:rPr>
        <w:t>a local folder of</w:t>
      </w:r>
      <w:r w:rsidRPr="00746565">
        <w:rPr>
          <w:rFonts w:ascii="Arial" w:hAnsi="Arial"/>
          <w:sz w:val="20"/>
          <w:lang w:eastAsia="zh-CN"/>
        </w:rPr>
        <w:t xml:space="preserve"> </w:t>
      </w:r>
      <w:r w:rsidR="00F6524B" w:rsidRPr="0045487A">
        <w:rPr>
          <w:rFonts w:ascii="Arial" w:hAnsi="Arial"/>
          <w:b/>
          <w:sz w:val="20"/>
          <w:lang w:eastAsia="zh-CN"/>
        </w:rPr>
        <w:t>CLIENT</w:t>
      </w:r>
      <w:r w:rsidR="009C2D26" w:rsidRPr="0045487A">
        <w:rPr>
          <w:rFonts w:ascii="Arial" w:hAnsi="Arial"/>
          <w:sz w:val="20"/>
          <w:lang w:eastAsia="zh-CN"/>
        </w:rPr>
        <w:t>.</w:t>
      </w:r>
    </w:p>
    <w:p w:rsidR="00254B3B" w:rsidRPr="00746565" w:rsidRDefault="009C2D26" w:rsidP="000C1854">
      <w:pPr>
        <w:spacing w:line="336" w:lineRule="auto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>For an example in this document, it</w:t>
      </w:r>
      <w:r w:rsidR="00CC3033">
        <w:rPr>
          <w:rFonts w:ascii="Arial" w:hAnsi="Arial"/>
          <w:sz w:val="20"/>
          <w:lang w:eastAsia="zh-CN"/>
        </w:rPr>
        <w:t xml:space="preserve"> is</w:t>
      </w:r>
      <w:r w:rsidRPr="00746565">
        <w:rPr>
          <w:rFonts w:ascii="Arial" w:hAnsi="Arial"/>
          <w:sz w:val="20"/>
          <w:lang w:eastAsia="zh-CN"/>
        </w:rPr>
        <w:t xml:space="preserve"> </w:t>
      </w:r>
      <w:r w:rsidR="000A5464" w:rsidRPr="00746565">
        <w:rPr>
          <w:rFonts w:ascii="Arial" w:hAnsi="Arial"/>
          <w:b/>
          <w:sz w:val="20"/>
          <w:lang w:eastAsia="zh-CN"/>
        </w:rPr>
        <w:t>C:\</w:t>
      </w:r>
      <w:r w:rsidR="00A832EB" w:rsidRPr="00746565">
        <w:rPr>
          <w:rFonts w:ascii="Arial" w:hAnsi="Arial"/>
          <w:sz w:val="20"/>
          <w:lang w:eastAsia="zh-CN"/>
        </w:rPr>
        <w:t>.</w:t>
      </w:r>
    </w:p>
    <w:p w:rsidR="001423C9" w:rsidRDefault="001C73FC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08" w:name="_How_to_configure"/>
      <w:bookmarkStart w:id="109" w:name="_Toc193020101"/>
      <w:bookmarkStart w:id="110" w:name="_Ref194121574"/>
      <w:bookmarkStart w:id="111" w:name="_Toc202285068"/>
      <w:bookmarkStart w:id="112" w:name="_Toc204053381"/>
      <w:bookmarkStart w:id="113" w:name="_Toc210371598"/>
      <w:bookmarkEnd w:id="108"/>
      <w:r w:rsidRPr="00F93AA8">
        <w:rPr>
          <w:lang w:eastAsia="zh-CN"/>
        </w:rPr>
        <w:t>How to configure ptf</w:t>
      </w:r>
      <w:r w:rsidR="00CB798C" w:rsidRPr="00F93AA8">
        <w:rPr>
          <w:lang w:eastAsia="zh-CN"/>
        </w:rPr>
        <w:t>config</w:t>
      </w:r>
      <w:bookmarkEnd w:id="109"/>
      <w:bookmarkEnd w:id="110"/>
      <w:bookmarkEnd w:id="111"/>
      <w:bookmarkEnd w:id="112"/>
      <w:bookmarkEnd w:id="113"/>
    </w:p>
    <w:p w:rsidR="003979D8" w:rsidRPr="00746565" w:rsidRDefault="00F37C28" w:rsidP="000C1854">
      <w:pPr>
        <w:rPr>
          <w:rFonts w:ascii="Arial" w:hAnsi="Arial"/>
          <w:sz w:val="20"/>
        </w:rPr>
      </w:pPr>
      <w:bookmarkStart w:id="114" w:name="_Toc201492701"/>
      <w:r w:rsidRPr="00746565">
        <w:rPr>
          <w:rFonts w:ascii="Arial" w:hAnsi="Arial"/>
          <w:sz w:val="20"/>
        </w:rPr>
        <w:t xml:space="preserve">Open </w:t>
      </w:r>
      <w:r w:rsidRPr="0045487A">
        <w:rPr>
          <w:rFonts w:ascii="Arial" w:hAnsi="Arial"/>
          <w:sz w:val="20"/>
        </w:rPr>
        <w:t>MS-</w:t>
      </w:r>
      <w:r w:rsidR="008C1EEB">
        <w:rPr>
          <w:rFonts w:ascii="Arial" w:hAnsi="Arial"/>
          <w:sz w:val="20"/>
        </w:rPr>
        <w:t>WSP</w:t>
      </w:r>
      <w:r w:rsidR="003979D8" w:rsidRPr="0045487A">
        <w:rPr>
          <w:rFonts w:ascii="Arial" w:hAnsi="Arial"/>
          <w:sz w:val="20"/>
        </w:rPr>
        <w:t>TestSuite.deployment.ptfconfi</w:t>
      </w:r>
      <w:bookmarkEnd w:id="114"/>
      <w:r w:rsidR="000D6F05" w:rsidRPr="0045487A">
        <w:rPr>
          <w:rFonts w:ascii="Arial" w:hAnsi="Arial"/>
          <w:sz w:val="20"/>
        </w:rPr>
        <w:t>g</w:t>
      </w:r>
      <w:r w:rsidR="00AA106A">
        <w:rPr>
          <w:rFonts w:ascii="Arial" w:hAnsi="Arial"/>
          <w:sz w:val="20"/>
        </w:rPr>
        <w:t>:</w:t>
      </w:r>
    </w:p>
    <w:p w:rsidR="00D62496" w:rsidRPr="00746565" w:rsidRDefault="00D62496" w:rsidP="00CC303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C13DA6" w:rsidRPr="00C13DA6">
        <w:rPr>
          <w:rFonts w:ascii="Courier New" w:hAnsi="Courier New" w:cs="Courier New"/>
          <w:noProof/>
          <w:color w:val="0000FF"/>
          <w:kern w:val="0"/>
          <w:sz w:val="20"/>
        </w:rPr>
        <w:t>ServerComputerName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>
        <w:rPr>
          <w:rFonts w:ascii="Courier New" w:hAnsi="Courier New" w:cs="Courier New"/>
          <w:noProof/>
          <w:color w:val="0000FF"/>
          <w:kern w:val="0"/>
          <w:sz w:val="20"/>
        </w:rPr>
        <w:t>wsp2k3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make sure the value is </w:t>
      </w:r>
      <w:r w:rsidR="00FC263B">
        <w:rPr>
          <w:rFonts w:ascii="Arial" w:hAnsi="Arial"/>
          <w:sz w:val="20"/>
          <w:lang w:eastAsia="zh-CN"/>
        </w:rPr>
        <w:t xml:space="preserve">either </w:t>
      </w:r>
      <w:r w:rsidRPr="00746565">
        <w:rPr>
          <w:rFonts w:ascii="Arial" w:hAnsi="Arial"/>
          <w:sz w:val="20"/>
          <w:lang w:eastAsia="zh-CN"/>
        </w:rPr>
        <w:t xml:space="preserve">the </w:t>
      </w:r>
      <w:r w:rsidR="00593F6C" w:rsidRPr="00746565">
        <w:rPr>
          <w:rFonts w:ascii="Arial" w:hAnsi="Arial"/>
          <w:sz w:val="20"/>
        </w:rPr>
        <w:t xml:space="preserve">Name </w:t>
      </w:r>
      <w:r w:rsidR="00FC263B">
        <w:rPr>
          <w:rFonts w:ascii="Arial" w:hAnsi="Arial"/>
          <w:sz w:val="20"/>
        </w:rPr>
        <w:t xml:space="preserve">or the ip address </w:t>
      </w:r>
      <w:r w:rsidR="00593F6C" w:rsidRPr="00746565">
        <w:rPr>
          <w:rFonts w:ascii="Arial" w:hAnsi="Arial"/>
          <w:sz w:val="20"/>
        </w:rPr>
        <w:t xml:space="preserve">of the </w:t>
      </w:r>
      <w:r w:rsidR="00FC263B" w:rsidRPr="00FC263B">
        <w:rPr>
          <w:rFonts w:ascii="Arial" w:hAnsi="Arial"/>
          <w:sz w:val="20"/>
        </w:rPr>
        <w:t>Server</w:t>
      </w:r>
      <w:r w:rsidR="00FC263B">
        <w:rPr>
          <w:rFonts w:ascii="Arial" w:hAnsi="Arial"/>
          <w:sz w:val="20"/>
        </w:rPr>
        <w:t xml:space="preserve"> </w:t>
      </w:r>
      <w:r w:rsidR="00FC263B" w:rsidRPr="00FC263B">
        <w:rPr>
          <w:rFonts w:ascii="Arial" w:hAnsi="Arial"/>
          <w:sz w:val="20"/>
        </w:rPr>
        <w:t>Computer</w:t>
      </w:r>
      <w:r w:rsidRPr="00746565">
        <w:rPr>
          <w:rFonts w:ascii="Arial" w:hAnsi="Arial"/>
          <w:sz w:val="20"/>
          <w:lang w:eastAsia="zh-CN"/>
        </w:rPr>
        <w:t>;</w:t>
      </w:r>
    </w:p>
    <w:p w:rsidR="00D62496" w:rsidRPr="00746565" w:rsidRDefault="00D62496" w:rsidP="00CC303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 w:rsidRPr="00FC263B">
        <w:rPr>
          <w:rFonts w:ascii="Courier New" w:hAnsi="Courier New" w:cs="Courier New"/>
          <w:noProof/>
          <w:color w:val="0000FF"/>
          <w:kern w:val="0"/>
          <w:sz w:val="20"/>
        </w:rPr>
        <w:t>SERVER_MACHINE_NAME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 w:rsidRPr="00FC263B">
        <w:rPr>
          <w:rFonts w:ascii="Courier New" w:hAnsi="Courier New" w:cs="Courier New"/>
          <w:noProof/>
          <w:color w:val="0000FF"/>
          <w:kern w:val="0"/>
          <w:sz w:val="20"/>
        </w:rPr>
        <w:t>wsp2k3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</w:t>
      </w:r>
      <w:bookmarkStart w:id="115" w:name="OLE_LINK27"/>
      <w:bookmarkStart w:id="116" w:name="OLE_LINK28"/>
      <w:bookmarkStart w:id="117" w:name="OLE_LINK29"/>
      <w:r w:rsidRPr="00746565">
        <w:rPr>
          <w:rFonts w:ascii="Arial" w:hAnsi="Arial"/>
          <w:sz w:val="20"/>
          <w:lang w:eastAsia="zh-CN"/>
        </w:rPr>
        <w:t xml:space="preserve">make sure the value is the </w:t>
      </w:r>
      <w:bookmarkEnd w:id="115"/>
      <w:bookmarkEnd w:id="116"/>
      <w:bookmarkEnd w:id="117"/>
      <w:r w:rsidR="00593F6C" w:rsidRPr="00746565">
        <w:rPr>
          <w:rFonts w:ascii="Arial" w:hAnsi="Arial"/>
          <w:sz w:val="20"/>
        </w:rPr>
        <w:t xml:space="preserve">Name of the </w:t>
      </w:r>
      <w:r w:rsidR="00FC263B" w:rsidRPr="00FC263B">
        <w:rPr>
          <w:rFonts w:ascii="Arial" w:hAnsi="Arial"/>
          <w:sz w:val="20"/>
        </w:rPr>
        <w:t>Server</w:t>
      </w:r>
      <w:r w:rsidR="00FC263B">
        <w:rPr>
          <w:rFonts w:ascii="Arial" w:hAnsi="Arial"/>
          <w:sz w:val="20"/>
        </w:rPr>
        <w:t xml:space="preserve"> </w:t>
      </w:r>
      <w:r w:rsidR="00FC263B" w:rsidRPr="00FC263B">
        <w:rPr>
          <w:rFonts w:ascii="Arial" w:hAnsi="Arial"/>
          <w:sz w:val="20"/>
        </w:rPr>
        <w:t>Computer</w:t>
      </w:r>
      <w:r w:rsidRPr="00746565">
        <w:rPr>
          <w:rFonts w:ascii="Arial" w:hAnsi="Arial"/>
          <w:sz w:val="20"/>
          <w:lang w:eastAsia="zh-CN"/>
        </w:rPr>
        <w:t>;</w:t>
      </w:r>
    </w:p>
    <w:p w:rsidR="005550FF" w:rsidRPr="00746565" w:rsidRDefault="00593F6C" w:rsidP="00667AC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hAnsi="Arial"/>
          <w:sz w:val="20"/>
        </w:rPr>
        <w:t xml:space="preserve"> </w:t>
      </w:r>
      <w:r w:rsidR="00FC263B" w:rsidRPr="00FC263B">
        <w:rPr>
          <w:rFonts w:ascii="Courier New" w:hAnsi="Courier New" w:cs="Courier New"/>
          <w:noProof/>
          <w:color w:val="0000FF"/>
          <w:kern w:val="0"/>
          <w:sz w:val="20"/>
        </w:rPr>
        <w:t>CLIENT_USERNAME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>
        <w:rPr>
          <w:rFonts w:ascii="Courier New" w:hAnsi="Courier New" w:cs="Courier New"/>
          <w:noProof/>
          <w:color w:val="0000FF"/>
          <w:kern w:val="0"/>
          <w:sz w:val="20"/>
        </w:rPr>
        <w:t>administrator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>, make sure the value is the</w:t>
      </w:r>
      <w:r w:rsidR="0000101F" w:rsidRPr="00746565">
        <w:rPr>
          <w:rFonts w:ascii="Arial" w:hAnsi="Arial"/>
          <w:sz w:val="20"/>
          <w:lang w:eastAsia="zh-CN"/>
        </w:rPr>
        <w:t xml:space="preserve"> </w:t>
      </w:r>
      <w:r w:rsidR="00FC263B">
        <w:rPr>
          <w:rFonts w:ascii="Arial" w:hAnsi="Arial"/>
          <w:sz w:val="20"/>
          <w:lang w:eastAsia="zh-CN"/>
        </w:rPr>
        <w:t>Client’s User Name</w:t>
      </w:r>
      <w:r w:rsidRPr="00746565">
        <w:rPr>
          <w:rFonts w:ascii="Arial" w:hAnsi="Arial"/>
          <w:sz w:val="20"/>
          <w:lang w:eastAsia="zh-CN"/>
        </w:rPr>
        <w:t>;</w:t>
      </w:r>
    </w:p>
    <w:p w:rsidR="00593F6C" w:rsidRDefault="00593F6C" w:rsidP="00CC303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 w:rsidRPr="00FC263B">
        <w:rPr>
          <w:rFonts w:ascii="Courier New" w:hAnsi="Courier New" w:cs="Courier New"/>
          <w:noProof/>
          <w:color w:val="0000FF"/>
          <w:kern w:val="0"/>
          <w:sz w:val="20"/>
        </w:rPr>
        <w:t>CLIENT_MACHINE_NAME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FC263B" w:rsidRPr="00FC263B">
        <w:rPr>
          <w:rFonts w:ascii="Courier New" w:hAnsi="Courier New" w:cs="Courier New"/>
          <w:noProof/>
          <w:color w:val="0000FF"/>
          <w:kern w:val="0"/>
          <w:sz w:val="20"/>
        </w:rPr>
        <w:t>wspxp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make sure the </w:t>
      </w:r>
      <w:r w:rsidR="005550FF">
        <w:rPr>
          <w:rFonts w:ascii="Arial" w:hAnsi="Arial"/>
          <w:sz w:val="20"/>
          <w:lang w:eastAsia="zh-CN"/>
        </w:rPr>
        <w:t xml:space="preserve">field </w:t>
      </w:r>
      <w:r w:rsidRPr="00746565">
        <w:rPr>
          <w:rFonts w:ascii="Arial" w:hAnsi="Arial"/>
          <w:sz w:val="20"/>
          <w:lang w:eastAsia="zh-CN"/>
        </w:rPr>
        <w:t>value is the</w:t>
      </w:r>
      <w:r w:rsidR="005550FF">
        <w:rPr>
          <w:rFonts w:ascii="Arial" w:hAnsi="Arial"/>
          <w:sz w:val="20"/>
          <w:lang w:eastAsia="zh-CN"/>
        </w:rPr>
        <w:t xml:space="preserve"> </w:t>
      </w:r>
      <w:r w:rsidR="00FC263B">
        <w:rPr>
          <w:rFonts w:ascii="Arial" w:hAnsi="Arial"/>
          <w:sz w:val="20"/>
          <w:lang w:eastAsia="zh-CN"/>
        </w:rPr>
        <w:t>name of the client machine</w:t>
      </w:r>
      <w:r w:rsidR="005550FF">
        <w:rPr>
          <w:rFonts w:ascii="Arial" w:hAnsi="Arial"/>
          <w:sz w:val="20"/>
        </w:rPr>
        <w:t>.</w:t>
      </w:r>
    </w:p>
    <w:p w:rsidR="00FC263B" w:rsidRDefault="00FC263B" w:rsidP="00CC303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FC263B">
        <w:rPr>
          <w:rFonts w:ascii="Arial" w:hAnsi="Arial"/>
          <w:sz w:val="20"/>
          <w:lang w:eastAsia="zh-CN"/>
        </w:rPr>
        <w:t xml:space="preserve">Find 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FC263B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hAnsi="Arial"/>
          <w:sz w:val="20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CATALOG_NAME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 xml:space="preserve"> Windows\SYSTEMINDEX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FC263B">
        <w:rPr>
          <w:rFonts w:ascii="Arial" w:hAnsi="Arial"/>
          <w:sz w:val="20"/>
          <w:lang w:eastAsia="zh-CN"/>
        </w:rPr>
        <w:t xml:space="preserve">, make sure the value is the </w:t>
      </w:r>
      <w:r w:rsidRPr="00FC263B">
        <w:rPr>
          <w:rFonts w:ascii="Arial" w:hAnsi="Arial"/>
          <w:sz w:val="20"/>
        </w:rPr>
        <w:t>Name of the catalog</w:t>
      </w:r>
      <w:r w:rsidRPr="00FC263B">
        <w:rPr>
          <w:rFonts w:ascii="Arial" w:hAnsi="Arial"/>
          <w:sz w:val="20"/>
          <w:lang w:eastAsia="zh-CN"/>
        </w:rPr>
        <w:t>;</w:t>
      </w:r>
    </w:p>
    <w:p w:rsidR="00FC263B" w:rsidRPr="00746565" w:rsidRDefault="00FC263B" w:rsidP="00FC263B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hAnsi="Arial"/>
          <w:sz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</w:rPr>
        <w:t>LANGUAGE_LOCALE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hAnsi="Arial"/>
          <w:noProof/>
          <w:color w:val="0000FF"/>
          <w:kern w:val="0"/>
          <w:sz w:val="20"/>
          <w:lang w:eastAsia="zh-CN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</w:rPr>
        <w:t>EN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make sure the value is the </w:t>
      </w:r>
      <w:r w:rsidRPr="00746565">
        <w:rPr>
          <w:rFonts w:ascii="Arial" w:hAnsi="Arial"/>
          <w:sz w:val="20"/>
        </w:rPr>
        <w:t xml:space="preserve">Name of the </w:t>
      </w:r>
      <w:r>
        <w:rPr>
          <w:rFonts w:ascii="Arial" w:hAnsi="Arial"/>
          <w:sz w:val="20"/>
        </w:rPr>
        <w:t>language locale</w:t>
      </w:r>
      <w:r w:rsidRPr="00746565">
        <w:rPr>
          <w:rFonts w:ascii="Arial" w:hAnsi="Arial"/>
          <w:sz w:val="20"/>
          <w:lang w:eastAsia="zh-CN"/>
        </w:rPr>
        <w:t>;</w:t>
      </w:r>
    </w:p>
    <w:p w:rsidR="00FC263B" w:rsidRDefault="00FC263B" w:rsidP="00FC263B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FC263B">
        <w:rPr>
          <w:rFonts w:ascii="Arial" w:hAnsi="Arial"/>
          <w:sz w:val="20"/>
          <w:lang w:eastAsia="zh-CN"/>
        </w:rPr>
        <w:t xml:space="preserve"> </w:t>
      </w: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hAnsi="Arial"/>
          <w:sz w:val="20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LCID_VALUE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1033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make sure the value is the </w:t>
      </w:r>
      <w:r>
        <w:rPr>
          <w:rFonts w:ascii="Arial" w:hAnsi="Arial"/>
          <w:sz w:val="20"/>
        </w:rPr>
        <w:t>value</w:t>
      </w:r>
      <w:r w:rsidRPr="00746565">
        <w:rPr>
          <w:rFonts w:ascii="Arial" w:hAnsi="Arial"/>
          <w:sz w:val="20"/>
        </w:rPr>
        <w:t xml:space="preserve"> of the </w:t>
      </w:r>
      <w:r>
        <w:rPr>
          <w:rFonts w:ascii="Arial" w:hAnsi="Arial"/>
          <w:sz w:val="20"/>
        </w:rPr>
        <w:t>language locale</w:t>
      </w:r>
      <w:r w:rsidRPr="00746565">
        <w:rPr>
          <w:rFonts w:ascii="Arial" w:hAnsi="Arial"/>
          <w:sz w:val="20"/>
          <w:lang w:eastAsia="zh-CN"/>
        </w:rPr>
        <w:t>;</w:t>
      </w:r>
    </w:p>
    <w:p w:rsidR="00FC263B" w:rsidRPr="00FC263B" w:rsidRDefault="00FC263B" w:rsidP="00FC263B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FC263B">
        <w:rPr>
          <w:rFonts w:ascii="Arial" w:hAnsi="Arial"/>
          <w:sz w:val="20"/>
          <w:lang w:eastAsia="zh-CN"/>
        </w:rPr>
        <w:t xml:space="preserve">Find 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FC263B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hAnsi="Arial"/>
          <w:sz w:val="20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ServerOffset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hAnsi="Arial"/>
          <w:sz w:val="20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32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FC263B">
        <w:rPr>
          <w:rFonts w:ascii="Arial" w:hAnsi="Arial"/>
          <w:sz w:val="20"/>
          <w:lang w:eastAsia="zh-CN"/>
        </w:rPr>
        <w:t xml:space="preserve">, make sure the field specifies the Machine Architecture of the WSP </w:t>
      </w:r>
      <w:r w:rsidR="00660851">
        <w:rPr>
          <w:rFonts w:ascii="Arial" w:hAnsi="Arial"/>
          <w:sz w:val="20"/>
          <w:lang w:eastAsia="zh-CN"/>
        </w:rPr>
        <w:t>server under test</w:t>
      </w:r>
      <w:r w:rsidRPr="00FC263B">
        <w:rPr>
          <w:rFonts w:ascii="Arial" w:hAnsi="Arial"/>
          <w:sz w:val="20"/>
          <w:lang w:eastAsia="zh-CN"/>
        </w:rPr>
        <w:t xml:space="preserve"> </w:t>
      </w:r>
      <w:r>
        <w:rPr>
          <w:rFonts w:ascii="Arial" w:hAnsi="Arial"/>
          <w:sz w:val="20"/>
          <w:lang w:eastAsia="zh-CN"/>
        </w:rPr>
        <w:t>w</w:t>
      </w:r>
      <w:r w:rsidRPr="00FC263B">
        <w:rPr>
          <w:rFonts w:ascii="Arial" w:hAnsi="Arial"/>
          <w:sz w:val="20"/>
          <w:lang w:eastAsia="zh-CN"/>
        </w:rPr>
        <w:t>hether it is 64 bit or 32 bit</w:t>
      </w:r>
      <w:r w:rsidRPr="00FC263B">
        <w:rPr>
          <w:rFonts w:ascii="Arial" w:hAnsi="Arial"/>
          <w:sz w:val="20"/>
        </w:rPr>
        <w:t>.</w:t>
      </w:r>
    </w:p>
    <w:p w:rsidR="00660851" w:rsidRPr="00FC263B" w:rsidRDefault="00660851" w:rsidP="00660851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FC263B">
        <w:rPr>
          <w:rFonts w:ascii="Arial" w:hAnsi="Arial"/>
          <w:sz w:val="20"/>
          <w:lang w:eastAsia="zh-CN"/>
        </w:rPr>
        <w:t xml:space="preserve">Find 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FC263B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hAnsi="Arial"/>
          <w:sz w:val="20"/>
        </w:rPr>
        <w:t xml:space="preserve"> </w:t>
      </w:r>
      <w:r w:rsidRPr="00660851">
        <w:rPr>
          <w:rFonts w:ascii="Courier New" w:hAnsi="Courier New" w:cs="Courier New"/>
          <w:noProof/>
          <w:color w:val="0000FF"/>
          <w:kern w:val="0"/>
          <w:sz w:val="20"/>
        </w:rPr>
        <w:t>ClientOffset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FC263B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hAnsi="Arial"/>
          <w:sz w:val="20"/>
        </w:rPr>
        <w:t xml:space="preserve"> </w:t>
      </w:r>
      <w:r w:rsidRPr="00FC263B">
        <w:rPr>
          <w:rFonts w:ascii="Courier New" w:hAnsi="Courier New" w:cs="Courier New"/>
          <w:noProof/>
          <w:color w:val="0000FF"/>
          <w:kern w:val="0"/>
          <w:sz w:val="20"/>
        </w:rPr>
        <w:t>32</w:t>
      </w:r>
      <w:r w:rsidRPr="00FC263B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FC263B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FC263B">
        <w:rPr>
          <w:rFonts w:ascii="Arial" w:hAnsi="Arial"/>
          <w:sz w:val="20"/>
          <w:lang w:eastAsia="zh-CN"/>
        </w:rPr>
        <w:t xml:space="preserve">, make sure the field specifies the Machine Architecture of the WSP </w:t>
      </w:r>
      <w:r>
        <w:rPr>
          <w:rFonts w:ascii="Arial" w:hAnsi="Arial"/>
          <w:sz w:val="20"/>
          <w:lang w:eastAsia="zh-CN"/>
        </w:rPr>
        <w:t>c</w:t>
      </w:r>
      <w:r w:rsidRPr="00FC263B">
        <w:rPr>
          <w:rFonts w:ascii="Arial" w:hAnsi="Arial"/>
          <w:sz w:val="20"/>
          <w:lang w:eastAsia="zh-CN"/>
        </w:rPr>
        <w:t xml:space="preserve">lient </w:t>
      </w:r>
      <w:r>
        <w:rPr>
          <w:rFonts w:ascii="Arial" w:hAnsi="Arial"/>
          <w:sz w:val="20"/>
          <w:lang w:eastAsia="zh-CN"/>
        </w:rPr>
        <w:t>w</w:t>
      </w:r>
      <w:r w:rsidRPr="00FC263B">
        <w:rPr>
          <w:rFonts w:ascii="Arial" w:hAnsi="Arial"/>
          <w:sz w:val="20"/>
          <w:lang w:eastAsia="zh-CN"/>
        </w:rPr>
        <w:t>hether it is 64 bit or 32 bit</w:t>
      </w:r>
      <w:r w:rsidRPr="00FC263B">
        <w:rPr>
          <w:rFonts w:ascii="Arial" w:hAnsi="Arial"/>
          <w:sz w:val="20"/>
        </w:rPr>
        <w:t>.</w:t>
      </w:r>
    </w:p>
    <w:p w:rsidR="00660851" w:rsidRPr="00746565" w:rsidRDefault="00660851" w:rsidP="00660851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667AC3">
        <w:rPr>
          <w:rFonts w:ascii="Arial" w:hAnsi="Arial"/>
          <w:sz w:val="20"/>
          <w:lang w:eastAsia="zh-CN"/>
        </w:rPr>
        <w:t xml:space="preserve">Find 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667AC3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0851">
        <w:rPr>
          <w:rFonts w:ascii="Courier New" w:hAnsi="Courier New" w:cs="Courier New"/>
          <w:noProof/>
          <w:color w:val="0000FF"/>
          <w:kern w:val="0"/>
          <w:sz w:val="20"/>
        </w:rPr>
        <w:t>IsServerWindows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7AC3">
        <w:rPr>
          <w:rFonts w:ascii="Arial" w:hAnsi="Arial"/>
          <w:sz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</w:rPr>
        <w:t>true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667AC3">
        <w:rPr>
          <w:rFonts w:ascii="Arial" w:hAnsi="Arial"/>
          <w:sz w:val="20"/>
          <w:lang w:eastAsia="zh-CN"/>
        </w:rPr>
        <w:t xml:space="preserve">, </w:t>
      </w:r>
      <w:r w:rsidRPr="00746565">
        <w:rPr>
          <w:rFonts w:ascii="Arial" w:hAnsi="Arial"/>
          <w:sz w:val="20"/>
          <w:lang w:eastAsia="zh-CN"/>
        </w:rPr>
        <w:t xml:space="preserve">make sure the </w:t>
      </w:r>
      <w:r>
        <w:rPr>
          <w:rFonts w:ascii="Arial" w:hAnsi="Arial"/>
          <w:sz w:val="20"/>
          <w:lang w:eastAsia="zh-CN"/>
        </w:rPr>
        <w:t xml:space="preserve">field </w:t>
      </w:r>
      <w:r w:rsidRPr="00746565">
        <w:rPr>
          <w:rFonts w:ascii="Arial" w:hAnsi="Arial"/>
          <w:sz w:val="20"/>
          <w:lang w:eastAsia="zh-CN"/>
        </w:rPr>
        <w:t xml:space="preserve">value </w:t>
      </w:r>
      <w:r>
        <w:rPr>
          <w:rFonts w:ascii="Arial" w:hAnsi="Arial"/>
          <w:sz w:val="20"/>
          <w:lang w:eastAsia="zh-CN"/>
        </w:rPr>
        <w:t>indicates whether the server is windows.</w:t>
      </w:r>
    </w:p>
    <w:p w:rsidR="00182E0E" w:rsidRPr="00182E0E" w:rsidRDefault="00182E0E" w:rsidP="00182E0E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Find 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182E0E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82E0E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Courier New" w:hAnsi="Courier New" w:cs="Courier New"/>
          <w:noProof/>
          <w:color w:val="0000FF"/>
          <w:kern w:val="0"/>
          <w:sz w:val="20"/>
        </w:rPr>
        <w:t>IsWDSInstalled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82E0E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Courier New" w:hAnsi="Courier New" w:cs="Courier New"/>
          <w:noProof/>
          <w:color w:val="0000FF"/>
          <w:kern w:val="0"/>
          <w:sz w:val="20"/>
        </w:rPr>
        <w:t>false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182E0E">
        <w:rPr>
          <w:rFonts w:ascii="Arial" w:hAnsi="Arial"/>
          <w:sz w:val="20"/>
          <w:lang w:eastAsia="zh-CN"/>
        </w:rPr>
        <w:t>, make sure the field value indicates whether Windows Desktop Search is installed on Windows Server under test</w:t>
      </w:r>
      <w:r>
        <w:rPr>
          <w:rFonts w:ascii="Arial" w:hAnsi="Arial"/>
          <w:sz w:val="20"/>
          <w:lang w:eastAsia="zh-CN"/>
        </w:rPr>
        <w:t>. It is o</w:t>
      </w:r>
      <w:r w:rsidRPr="00182E0E">
        <w:rPr>
          <w:rFonts w:ascii="Arial" w:hAnsi="Arial"/>
          <w:sz w:val="20"/>
          <w:lang w:eastAsia="zh-CN"/>
        </w:rPr>
        <w:t>nly applicable when 'IsServerWindows' is set to true</w:t>
      </w:r>
      <w:r>
        <w:rPr>
          <w:rFonts w:ascii="Arial" w:hAnsi="Arial"/>
          <w:sz w:val="20"/>
          <w:lang w:eastAsia="zh-CN"/>
        </w:rPr>
        <w:t>.</w:t>
      </w:r>
    </w:p>
    <w:p w:rsidR="00182E0E" w:rsidRDefault="00182E0E" w:rsidP="00182E0E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Find 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182E0E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82E0E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Courier New" w:hAnsi="Courier New" w:cs="Courier New"/>
          <w:noProof/>
          <w:color w:val="0000FF"/>
          <w:kern w:val="0"/>
          <w:sz w:val="20"/>
        </w:rPr>
        <w:t>ServerVersion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 xml:space="preserve"> "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82E0E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Courier New" w:hAnsi="Courier New" w:cs="Courier New"/>
          <w:noProof/>
          <w:color w:val="0000FF"/>
          <w:kern w:val="0"/>
          <w:sz w:val="20"/>
        </w:rPr>
        <w:t>265</w:t>
      </w:r>
      <w:r w:rsidRPr="00182E0E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82E0E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182E0E">
        <w:rPr>
          <w:rFonts w:ascii="Arial" w:hAnsi="Arial"/>
          <w:sz w:val="20"/>
          <w:lang w:eastAsia="zh-CN"/>
        </w:rPr>
        <w:t>, make sure the field value indicates whether the version number (uint) of  32 bit server</w:t>
      </w:r>
      <w:r>
        <w:rPr>
          <w:rFonts w:ascii="Arial" w:hAnsi="Arial"/>
          <w:sz w:val="20"/>
          <w:lang w:eastAsia="zh-CN"/>
        </w:rPr>
        <w:t xml:space="preserve">. 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>
        <w:rPr>
          <w:rFonts w:ascii="Arial" w:hAnsi="Arial"/>
          <w:sz w:val="20"/>
          <w:lang w:eastAsia="zh-CN"/>
        </w:rPr>
        <w:t xml:space="preserve">      For</w:t>
      </w:r>
      <w:r w:rsidRPr="00182E0E">
        <w:rPr>
          <w:rFonts w:ascii="Arial" w:hAnsi="Arial"/>
          <w:sz w:val="20"/>
          <w:lang w:eastAsia="zh-CN"/>
        </w:rPr>
        <w:t xml:space="preserve"> Windows Server: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       Windows 2003 32 it must be 265 (with Windows Desktop Search Installed)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       Windows 2008 32 it must be 258 (without Windows Desktop Search)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       Windows 2003 64 it must be 65801 (with Windows Desktop Search Installed)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       Windows 2008 64 it must be 65794 (without Windows Desktop Search)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>
        <w:rPr>
          <w:rFonts w:ascii="Arial" w:hAnsi="Arial"/>
          <w:sz w:val="20"/>
          <w:lang w:eastAsia="zh-CN"/>
        </w:rPr>
        <w:t xml:space="preserve">     </w:t>
      </w:r>
      <w:r w:rsidRPr="00182E0E">
        <w:rPr>
          <w:rFonts w:ascii="Arial" w:hAnsi="Arial"/>
          <w:sz w:val="20"/>
          <w:lang w:eastAsia="zh-CN"/>
        </w:rPr>
        <w:t>For Non-Windows Server: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 The value should be less than 0x00010000 for 32 bit server.</w:t>
      </w:r>
    </w:p>
    <w:p w:rsidR="00182E0E" w:rsidRPr="00746565" w:rsidRDefault="00182E0E" w:rsidP="00182E0E">
      <w:pPr>
        <w:spacing w:line="240" w:lineRule="auto"/>
        <w:ind w:left="108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>The value should be greater than or equal to 0x00010000 for 64 bit server.</w:t>
      </w:r>
      <w:r>
        <w:rPr>
          <w:rFonts w:ascii="Arial" w:hAnsi="Arial"/>
          <w:sz w:val="20"/>
          <w:lang w:eastAsia="zh-CN"/>
        </w:rPr>
        <w:t xml:space="preserve"> the server    is windows.</w:t>
      </w:r>
    </w:p>
    <w:p w:rsidR="00111897" w:rsidRDefault="00182E0E" w:rsidP="00182E0E">
      <w:pPr>
        <w:numPr>
          <w:ilvl w:val="0"/>
          <w:numId w:val="16"/>
        </w:num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11897">
        <w:rPr>
          <w:rFonts w:ascii="Arial" w:hAnsi="Arial"/>
          <w:sz w:val="20"/>
          <w:lang w:eastAsia="zh-CN"/>
        </w:rPr>
        <w:t xml:space="preserve">Find 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111897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11897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11897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11897">
        <w:rPr>
          <w:rFonts w:ascii="Courier New" w:hAnsi="Courier New" w:cs="Courier New"/>
          <w:noProof/>
          <w:color w:val="0000FF"/>
          <w:kern w:val="0"/>
          <w:sz w:val="20"/>
        </w:rPr>
        <w:t>ClientVersion</w:t>
      </w:r>
      <w:r w:rsidRPr="00111897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111897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111897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11897">
        <w:rPr>
          <w:rFonts w:ascii="Courier New" w:hAnsi="Courier New" w:cs="Courier New"/>
          <w:noProof/>
          <w:color w:val="0000FF"/>
          <w:kern w:val="0"/>
          <w:sz w:val="20"/>
        </w:rPr>
        <w:t>258</w:t>
      </w:r>
      <w:r w:rsidRPr="00111897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111897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111897">
        <w:rPr>
          <w:rFonts w:ascii="Arial" w:hAnsi="Arial"/>
          <w:sz w:val="20"/>
          <w:lang w:eastAsia="zh-CN"/>
        </w:rPr>
        <w:t xml:space="preserve">, make sure the field value is the value </w:t>
      </w:r>
      <w:r w:rsidR="00111897" w:rsidRPr="00111897">
        <w:rPr>
          <w:rFonts w:ascii="Arial" w:hAnsi="Arial"/>
          <w:sz w:val="20"/>
          <w:lang w:eastAsia="zh-CN"/>
        </w:rPr>
        <w:t>s</w:t>
      </w:r>
      <w:r w:rsidRPr="00111897">
        <w:rPr>
          <w:rFonts w:ascii="Arial" w:hAnsi="Arial"/>
          <w:sz w:val="20"/>
          <w:lang w:eastAsia="zh-CN"/>
        </w:rPr>
        <w:t>pecif</w:t>
      </w:r>
      <w:r w:rsidR="00111897" w:rsidRPr="00111897">
        <w:rPr>
          <w:rFonts w:ascii="Arial" w:hAnsi="Arial"/>
          <w:sz w:val="20"/>
          <w:lang w:eastAsia="zh-CN"/>
        </w:rPr>
        <w:t>ies</w:t>
      </w:r>
      <w:r w:rsidRPr="00111897">
        <w:rPr>
          <w:rFonts w:ascii="Arial" w:hAnsi="Arial"/>
          <w:sz w:val="20"/>
          <w:lang w:eastAsia="zh-CN"/>
        </w:rPr>
        <w:t xml:space="preserve"> the version number (uint) of  32 bit client</w:t>
      </w:r>
    </w:p>
    <w:p w:rsidR="00182E0E" w:rsidRPr="00111897" w:rsidRDefault="00182E0E" w:rsidP="00111897">
      <w:pPr>
        <w:spacing w:line="240" w:lineRule="auto"/>
        <w:ind w:left="360" w:right="990" w:firstLine="360"/>
        <w:jc w:val="both"/>
        <w:rPr>
          <w:rFonts w:ascii="Arial" w:hAnsi="Arial"/>
          <w:sz w:val="20"/>
          <w:lang w:eastAsia="zh-CN"/>
        </w:rPr>
      </w:pPr>
      <w:r w:rsidRPr="00111897">
        <w:rPr>
          <w:rFonts w:ascii="Arial" w:hAnsi="Arial"/>
          <w:sz w:val="20"/>
          <w:lang w:eastAsia="zh-CN"/>
        </w:rPr>
        <w:lastRenderedPageBreak/>
        <w:t xml:space="preserve">    For Windows XP 32 it must be 265 (with Windows Desktop Search Installed)</w:t>
      </w:r>
      <w:r w:rsidR="00111897">
        <w:rPr>
          <w:rFonts w:ascii="Arial" w:hAnsi="Arial"/>
          <w:sz w:val="20"/>
          <w:lang w:eastAsia="zh-CN"/>
        </w:rPr>
        <w:t>.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Vista 32 it must be 258 (without Windows Desktop Search)  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</w:t>
      </w:r>
      <w:r w:rsidR="00111897">
        <w:rPr>
          <w:rFonts w:ascii="Arial" w:hAnsi="Arial"/>
          <w:sz w:val="20"/>
          <w:lang w:eastAsia="zh-CN"/>
        </w:rPr>
        <w:tab/>
        <w:t xml:space="preserve">    </w:t>
      </w:r>
      <w:r w:rsidRPr="00182E0E">
        <w:rPr>
          <w:rFonts w:ascii="Arial" w:hAnsi="Arial"/>
          <w:sz w:val="20"/>
          <w:lang w:eastAsia="zh-CN"/>
        </w:rPr>
        <w:t xml:space="preserve">Please specify the version number (uint) of  64 bit client                 </w:t>
      </w:r>
    </w:p>
    <w:p w:rsidR="00182E0E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For Windows XP 64 it must be 65801 (with Windows Desktop Search Installed)</w:t>
      </w:r>
    </w:p>
    <w:p w:rsidR="00660851" w:rsidRPr="00182E0E" w:rsidRDefault="00182E0E" w:rsidP="00182E0E">
      <w:pPr>
        <w:spacing w:line="240" w:lineRule="auto"/>
        <w:ind w:left="360" w:right="990"/>
        <w:jc w:val="both"/>
        <w:rPr>
          <w:rFonts w:ascii="Arial" w:hAnsi="Arial"/>
          <w:sz w:val="20"/>
          <w:lang w:eastAsia="zh-CN"/>
        </w:rPr>
      </w:pPr>
      <w:r w:rsidRPr="00182E0E">
        <w:rPr>
          <w:rFonts w:ascii="Arial" w:hAnsi="Arial"/>
          <w:sz w:val="20"/>
          <w:lang w:eastAsia="zh-CN"/>
        </w:rPr>
        <w:t xml:space="preserve">          Vista 64 it must be 65794 (without Windows Desktop Search)</w:t>
      </w:r>
    </w:p>
    <w:p w:rsidR="00667AC3" w:rsidRPr="00746565" w:rsidRDefault="00593F6C" w:rsidP="00667AC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667AC3">
        <w:rPr>
          <w:rFonts w:ascii="Arial" w:hAnsi="Arial"/>
          <w:sz w:val="20"/>
          <w:lang w:eastAsia="zh-CN"/>
        </w:rPr>
        <w:t xml:space="preserve">Find 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667AC3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111897" w:rsidRPr="00111897">
        <w:rPr>
          <w:rFonts w:ascii="Courier New" w:hAnsi="Courier New" w:cs="Courier New"/>
          <w:noProof/>
          <w:color w:val="0000FF"/>
          <w:kern w:val="0"/>
          <w:sz w:val="20"/>
        </w:rPr>
        <w:t>TDI-19919</w:t>
      </w:r>
      <w:r w:rsidR="00667AC3" w:rsidRPr="00667AC3">
        <w:rPr>
          <w:rFonts w:ascii="Arial" w:eastAsia="NSimSun" w:hAnsi="Arial"/>
          <w:noProof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111897" w:rsidRPr="00111897">
        <w:rPr>
          <w:rFonts w:ascii="Courier New" w:hAnsi="Courier New" w:cs="Courier New"/>
          <w:noProof/>
          <w:color w:val="0000FF"/>
          <w:kern w:val="0"/>
          <w:sz w:val="20"/>
        </w:rPr>
        <w:t>Not Applicable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667AC3">
        <w:rPr>
          <w:rFonts w:ascii="Arial" w:hAnsi="Arial"/>
          <w:sz w:val="20"/>
          <w:lang w:eastAsia="zh-CN"/>
        </w:rPr>
        <w:t xml:space="preserve">, </w:t>
      </w:r>
      <w:r w:rsidR="00667AC3" w:rsidRPr="00746565">
        <w:rPr>
          <w:rFonts w:ascii="Arial" w:hAnsi="Arial"/>
          <w:sz w:val="20"/>
          <w:lang w:eastAsia="zh-CN"/>
        </w:rPr>
        <w:t xml:space="preserve">make sure the </w:t>
      </w:r>
      <w:r w:rsidR="00667AC3">
        <w:rPr>
          <w:rFonts w:ascii="Arial" w:hAnsi="Arial"/>
          <w:sz w:val="20"/>
          <w:lang w:eastAsia="zh-CN"/>
        </w:rPr>
        <w:t xml:space="preserve">field </w:t>
      </w:r>
      <w:r w:rsidR="00667AC3" w:rsidRPr="00746565">
        <w:rPr>
          <w:rFonts w:ascii="Arial" w:hAnsi="Arial"/>
          <w:sz w:val="20"/>
          <w:lang w:eastAsia="zh-CN"/>
        </w:rPr>
        <w:t>value is the</w:t>
      </w:r>
      <w:r w:rsidR="003A5524">
        <w:rPr>
          <w:rFonts w:ascii="Arial" w:hAnsi="Arial"/>
          <w:sz w:val="20"/>
          <w:lang w:eastAsia="zh-CN"/>
        </w:rPr>
        <w:t xml:space="preserve"> value defines whether the TDI is applicable to the SUT or not</w:t>
      </w:r>
      <w:r w:rsidR="00667AC3">
        <w:rPr>
          <w:rFonts w:ascii="Arial" w:hAnsi="Arial"/>
          <w:sz w:val="20"/>
        </w:rPr>
        <w:t>.</w:t>
      </w:r>
    </w:p>
    <w:p w:rsidR="00271DC9" w:rsidRPr="00667AC3" w:rsidRDefault="00271DC9" w:rsidP="00CC3033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667AC3">
        <w:rPr>
          <w:rFonts w:ascii="Arial" w:hAnsi="Arial"/>
          <w:sz w:val="20"/>
          <w:lang w:eastAsia="zh-CN"/>
        </w:rPr>
        <w:t>Find</w:t>
      </w:r>
      <w:r w:rsidR="003A5524">
        <w:rPr>
          <w:rFonts w:ascii="Arial" w:hAnsi="Arial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667AC3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="003A5524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3A5524" w:rsidRPr="003A5524">
        <w:rPr>
          <w:rFonts w:ascii="Courier New" w:hAnsi="Courier New" w:cs="Courier New"/>
          <w:noProof/>
          <w:color w:val="0000FF"/>
          <w:kern w:val="0"/>
          <w:sz w:val="20"/>
        </w:rPr>
        <w:t>QueryPath</w:t>
      </w:r>
      <w:r w:rsidRPr="00667AC3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667AC3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="003A5524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”</w:t>
      </w:r>
      <w:hyperlink r:id="rId24" w:history="1">
        <w:r w:rsidR="003A5524" w:rsidRPr="00F1519E">
          <w:rPr>
            <w:rStyle w:val="Hyperlink"/>
            <w:rFonts w:ascii="Courier New" w:hAnsi="Courier New" w:cs="Courier New"/>
            <w:noProof/>
            <w:kern w:val="0"/>
            <w:sz w:val="20"/>
          </w:rPr>
          <w:t>file://wsp2k3/SharedFolderForTest</w:t>
        </w:r>
      </w:hyperlink>
      <w:r w:rsidR="003A5524">
        <w:rPr>
          <w:rFonts w:ascii="Arial" w:eastAsia="NSimSun" w:hAnsi="Arial"/>
          <w:noProof/>
          <w:kern w:val="0"/>
          <w:sz w:val="20"/>
          <w:lang w:eastAsia="zh-CN"/>
        </w:rPr>
        <w:t xml:space="preserve"> “</w:t>
      </w:r>
      <w:r w:rsidRPr="00667AC3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/&gt;</w:t>
      </w:r>
      <w:r w:rsidRPr="00667AC3">
        <w:rPr>
          <w:rFonts w:ascii="Arial" w:hAnsi="Arial"/>
          <w:sz w:val="20"/>
          <w:lang w:eastAsia="zh-CN"/>
        </w:rPr>
        <w:t>,</w:t>
      </w:r>
      <w:r w:rsidR="00343762" w:rsidRPr="00746565">
        <w:rPr>
          <w:rFonts w:ascii="Arial" w:hAnsi="Arial"/>
          <w:sz w:val="20"/>
          <w:lang w:eastAsia="zh-CN"/>
        </w:rPr>
        <w:t xml:space="preserve">make sure the value is the </w:t>
      </w:r>
      <w:r w:rsidR="00343762">
        <w:rPr>
          <w:rFonts w:ascii="Arial" w:hAnsi="Arial"/>
          <w:sz w:val="20"/>
        </w:rPr>
        <w:t>path of the search location on server</w:t>
      </w:r>
      <w:r w:rsidR="00343762" w:rsidRPr="00746565">
        <w:rPr>
          <w:rFonts w:ascii="Arial" w:hAnsi="Arial"/>
          <w:sz w:val="20"/>
          <w:lang w:eastAsia="zh-CN"/>
        </w:rPr>
        <w:t>;</w:t>
      </w:r>
    </w:p>
    <w:p w:rsidR="00343762" w:rsidRDefault="00593F6C" w:rsidP="00343762">
      <w:pPr>
        <w:numPr>
          <w:ilvl w:val="0"/>
          <w:numId w:val="16"/>
        </w:num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  <w:r w:rsidRPr="00746565">
        <w:rPr>
          <w:rFonts w:ascii="Arial" w:hAnsi="Arial"/>
          <w:sz w:val="20"/>
          <w:lang w:eastAsia="zh-CN"/>
        </w:rPr>
        <w:t xml:space="preserve">Find 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&lt;</w:t>
      </w:r>
      <w:r w:rsidRPr="00746565">
        <w:rPr>
          <w:rFonts w:ascii="Arial" w:eastAsia="NSimSun" w:hAnsi="Arial"/>
          <w:noProof/>
          <w:color w:val="A31515"/>
          <w:kern w:val="0"/>
          <w:sz w:val="20"/>
          <w:lang w:eastAsia="zh-CN"/>
        </w:rPr>
        <w:t>Property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name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831343" w:rsidRPr="00831343">
        <w:rPr>
          <w:rFonts w:ascii="Courier New" w:hAnsi="Courier New" w:cs="Courier New"/>
          <w:noProof/>
          <w:color w:val="0000FF"/>
          <w:kern w:val="0"/>
          <w:sz w:val="20"/>
        </w:rPr>
        <w:t>QueryText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</w:t>
      </w:r>
      <w:r w:rsidRPr="00746565">
        <w:rPr>
          <w:rFonts w:ascii="Arial" w:eastAsia="NSimSun" w:hAnsi="Arial"/>
          <w:noProof/>
          <w:color w:val="FF0000"/>
          <w:kern w:val="0"/>
          <w:sz w:val="20"/>
          <w:lang w:eastAsia="zh-CN"/>
        </w:rPr>
        <w:t>value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>=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="00831343">
        <w:rPr>
          <w:rFonts w:ascii="Courier New" w:hAnsi="Courier New" w:cs="Courier New"/>
          <w:noProof/>
          <w:color w:val="0000FF"/>
          <w:kern w:val="0"/>
          <w:sz w:val="20"/>
        </w:rPr>
        <w:t>a</w:t>
      </w:r>
      <w:r w:rsidRPr="00746565">
        <w:rPr>
          <w:rFonts w:ascii="Arial" w:eastAsia="NSimSun" w:hAnsi="Arial"/>
          <w:noProof/>
          <w:kern w:val="0"/>
          <w:sz w:val="20"/>
          <w:lang w:eastAsia="zh-CN"/>
        </w:rPr>
        <w:t>"</w:t>
      </w:r>
      <w:r w:rsidRPr="00746565">
        <w:rPr>
          <w:rFonts w:ascii="Arial" w:eastAsia="NSimSun" w:hAnsi="Arial"/>
          <w:noProof/>
          <w:color w:val="0000FF"/>
          <w:kern w:val="0"/>
          <w:sz w:val="20"/>
          <w:lang w:eastAsia="zh-CN"/>
        </w:rPr>
        <w:t xml:space="preserve"> /&gt;</w:t>
      </w:r>
      <w:r w:rsidRPr="00746565">
        <w:rPr>
          <w:rFonts w:ascii="Arial" w:hAnsi="Arial"/>
          <w:sz w:val="20"/>
          <w:lang w:eastAsia="zh-CN"/>
        </w:rPr>
        <w:t xml:space="preserve">, make sure the value is the </w:t>
      </w:r>
      <w:r w:rsidR="00831343">
        <w:rPr>
          <w:rFonts w:ascii="Arial" w:hAnsi="Arial"/>
          <w:sz w:val="20"/>
        </w:rPr>
        <w:t>Query string to be searched</w:t>
      </w:r>
      <w:r w:rsidR="0000101F" w:rsidRPr="00746565">
        <w:rPr>
          <w:rFonts w:ascii="Arial" w:hAnsi="Arial"/>
          <w:sz w:val="20"/>
        </w:rPr>
        <w:t xml:space="preserve"> </w:t>
      </w:r>
      <w:r w:rsidR="00831343">
        <w:rPr>
          <w:rFonts w:ascii="Arial" w:hAnsi="Arial"/>
          <w:sz w:val="20"/>
        </w:rPr>
        <w:t>on</w:t>
      </w:r>
      <w:r w:rsidR="0000101F" w:rsidRPr="00746565">
        <w:rPr>
          <w:rFonts w:ascii="Arial" w:hAnsi="Arial"/>
          <w:sz w:val="20"/>
        </w:rPr>
        <w:t xml:space="preserve"> the </w:t>
      </w:r>
      <w:r w:rsidR="00831343">
        <w:rPr>
          <w:rFonts w:ascii="Arial" w:hAnsi="Arial"/>
          <w:sz w:val="20"/>
        </w:rPr>
        <w:t>s</w:t>
      </w:r>
      <w:r w:rsidR="0000101F" w:rsidRPr="00746565">
        <w:rPr>
          <w:rFonts w:ascii="Arial" w:hAnsi="Arial"/>
          <w:sz w:val="20"/>
        </w:rPr>
        <w:t>e</w:t>
      </w:r>
      <w:r w:rsidR="00831343">
        <w:rPr>
          <w:rFonts w:ascii="Arial" w:hAnsi="Arial"/>
          <w:sz w:val="20"/>
        </w:rPr>
        <w:t>rver</w:t>
      </w:r>
      <w:r w:rsidRPr="00746565">
        <w:rPr>
          <w:rFonts w:ascii="Arial" w:hAnsi="Arial"/>
          <w:sz w:val="20"/>
          <w:lang w:eastAsia="zh-CN"/>
        </w:rPr>
        <w:t>;</w:t>
      </w:r>
    </w:p>
    <w:p w:rsidR="00343762" w:rsidRPr="00667AC3" w:rsidRDefault="00343762" w:rsidP="00343762">
      <w:pPr>
        <w:spacing w:line="240" w:lineRule="auto"/>
        <w:ind w:left="720" w:right="990"/>
        <w:jc w:val="both"/>
        <w:rPr>
          <w:rFonts w:ascii="Arial" w:hAnsi="Arial"/>
          <w:sz w:val="20"/>
          <w:lang w:eastAsia="zh-CN"/>
        </w:rPr>
      </w:pPr>
    </w:p>
    <w:p w:rsidR="00CB798C" w:rsidRPr="00F93AA8" w:rsidRDefault="00CB798C" w:rsidP="00CC3033">
      <w:pPr>
        <w:pStyle w:val="Heading2"/>
        <w:tabs>
          <w:tab w:val="left" w:pos="450"/>
        </w:tabs>
        <w:ind w:left="720" w:hanging="630"/>
      </w:pPr>
      <w:bookmarkStart w:id="118" w:name="_Toc193020104"/>
      <w:bookmarkStart w:id="119" w:name="_Toc202285069"/>
      <w:bookmarkStart w:id="120" w:name="_Toc204053382"/>
      <w:bookmarkStart w:id="121" w:name="_Toc210371599"/>
      <w:r w:rsidRPr="00F93AA8">
        <w:t>How to run the test suite</w:t>
      </w:r>
      <w:bookmarkEnd w:id="118"/>
      <w:bookmarkEnd w:id="119"/>
      <w:bookmarkEnd w:id="120"/>
      <w:bookmarkEnd w:id="121"/>
    </w:p>
    <w:p w:rsidR="00476DD2" w:rsidRPr="00746565" w:rsidRDefault="00476DD2" w:rsidP="007008EE">
      <w:pPr>
        <w:numPr>
          <w:ilvl w:val="0"/>
          <w:numId w:val="15"/>
        </w:numPr>
        <w:spacing w:line="336" w:lineRule="auto"/>
        <w:ind w:left="720"/>
        <w:rPr>
          <w:rFonts w:ascii="Arial" w:eastAsia="SimSun" w:hAnsi="Arial"/>
          <w:sz w:val="20"/>
          <w:lang w:eastAsia="zh-CN"/>
        </w:rPr>
      </w:pPr>
      <w:r w:rsidRPr="00746565">
        <w:rPr>
          <w:rFonts w:ascii="Arial" w:eastAsia="SimSun" w:hAnsi="Arial"/>
          <w:sz w:val="20"/>
          <w:lang w:eastAsia="zh-CN"/>
        </w:rPr>
        <w:t xml:space="preserve">Double click </w:t>
      </w:r>
      <w:r w:rsidRPr="0045487A">
        <w:rPr>
          <w:rFonts w:ascii="Arial" w:eastAsia="SimSun" w:hAnsi="Arial"/>
          <w:b/>
          <w:sz w:val="20"/>
          <w:lang w:eastAsia="zh-CN"/>
        </w:rPr>
        <w:t>RunTest.cmd</w:t>
      </w:r>
      <w:r w:rsidRPr="00746565">
        <w:rPr>
          <w:rFonts w:ascii="Arial" w:eastAsia="SimSun" w:hAnsi="Arial"/>
          <w:b/>
          <w:sz w:val="20"/>
          <w:lang w:eastAsia="zh-CN"/>
        </w:rPr>
        <w:t xml:space="preserve"> </w:t>
      </w:r>
      <w:r w:rsidRPr="00746565">
        <w:rPr>
          <w:rFonts w:ascii="Arial" w:eastAsia="SimSun" w:hAnsi="Arial"/>
          <w:sz w:val="20"/>
          <w:lang w:eastAsia="zh-CN"/>
        </w:rPr>
        <w:t xml:space="preserve">in the </w:t>
      </w:r>
      <w:r w:rsidRPr="00746565">
        <w:rPr>
          <w:rFonts w:ascii="Arial" w:hAnsi="Arial"/>
          <w:b/>
          <w:sz w:val="20"/>
          <w:highlight w:val="yellow"/>
          <w:lang w:eastAsia="zh-CN"/>
        </w:rPr>
        <w:t>C:\</w:t>
      </w:r>
      <w:r w:rsidRPr="00746565">
        <w:rPr>
          <w:rFonts w:ascii="Arial" w:eastAsia="SimSun" w:hAnsi="Arial"/>
          <w:b/>
          <w:sz w:val="20"/>
          <w:highlight w:val="yellow"/>
          <w:lang w:eastAsia="zh-CN"/>
        </w:rPr>
        <w:t>Test</w:t>
      </w:r>
      <w:r w:rsidRPr="00746565">
        <w:rPr>
          <w:rFonts w:ascii="Arial" w:hAnsi="Arial"/>
          <w:b/>
          <w:sz w:val="20"/>
          <w:highlight w:val="yellow"/>
          <w:lang w:eastAsia="zh-CN"/>
        </w:rPr>
        <w:t>Suite</w:t>
      </w:r>
      <w:r w:rsidR="009855E9" w:rsidRPr="00746565">
        <w:rPr>
          <w:rFonts w:ascii="Arial" w:hAnsi="Arial"/>
          <w:b/>
          <w:sz w:val="20"/>
          <w:highlight w:val="yellow"/>
          <w:lang w:eastAsia="zh-CN"/>
        </w:rPr>
        <w:t>\bin</w:t>
      </w:r>
      <w:r w:rsidRPr="00746565">
        <w:rPr>
          <w:rFonts w:ascii="Arial" w:eastAsia="SimSun" w:hAnsi="Arial"/>
          <w:sz w:val="20"/>
          <w:lang w:eastAsia="zh-CN"/>
        </w:rPr>
        <w:t xml:space="preserve"> to execute the test suite</w:t>
      </w:r>
      <w:r w:rsidR="00A832EB" w:rsidRPr="00746565">
        <w:rPr>
          <w:rFonts w:ascii="Arial" w:eastAsia="SimSun" w:hAnsi="Arial"/>
          <w:sz w:val="20"/>
          <w:lang w:eastAsia="zh-CN"/>
        </w:rPr>
        <w:t>.</w:t>
      </w:r>
    </w:p>
    <w:p w:rsidR="00476DD2" w:rsidRPr="00746565" w:rsidRDefault="00A832EB" w:rsidP="007008EE">
      <w:pPr>
        <w:numPr>
          <w:ilvl w:val="0"/>
          <w:numId w:val="15"/>
        </w:numPr>
        <w:spacing w:line="336" w:lineRule="auto"/>
        <w:ind w:left="720"/>
        <w:rPr>
          <w:rFonts w:ascii="Arial" w:eastAsia="SimSun" w:hAnsi="Arial"/>
          <w:sz w:val="20"/>
          <w:lang w:eastAsia="zh-CN"/>
        </w:rPr>
      </w:pPr>
      <w:r w:rsidRPr="00746565">
        <w:rPr>
          <w:rFonts w:ascii="Arial" w:eastAsia="SimSun" w:hAnsi="Arial"/>
          <w:sz w:val="20"/>
          <w:lang w:eastAsia="zh-CN"/>
        </w:rPr>
        <w:t xml:space="preserve">Press </w:t>
      </w:r>
      <w:r w:rsidR="009D3FA9" w:rsidRPr="00746565">
        <w:rPr>
          <w:rFonts w:ascii="Arial" w:eastAsia="SimSun" w:hAnsi="Arial"/>
          <w:sz w:val="20"/>
          <w:lang w:eastAsia="zh-CN"/>
        </w:rPr>
        <w:t xml:space="preserve">any key </w:t>
      </w:r>
      <w:r w:rsidR="009D3FA9" w:rsidRPr="00746565">
        <w:rPr>
          <w:rFonts w:ascii="Arial" w:hAnsi="Arial"/>
          <w:sz w:val="20"/>
          <w:lang w:eastAsia="zh-CN"/>
        </w:rPr>
        <w:t xml:space="preserve">to </w:t>
      </w:r>
      <w:r w:rsidR="009D3FA9" w:rsidRPr="00746565">
        <w:rPr>
          <w:rFonts w:ascii="Arial" w:eastAsia="SimSun" w:hAnsi="Arial"/>
          <w:sz w:val="20"/>
          <w:lang w:eastAsia="zh-CN"/>
        </w:rPr>
        <w:t>close the console, w</w:t>
      </w:r>
      <w:r w:rsidR="00476DD2" w:rsidRPr="00746565">
        <w:rPr>
          <w:rFonts w:ascii="Arial" w:eastAsia="SimSun" w:hAnsi="Arial"/>
          <w:sz w:val="20"/>
          <w:lang w:eastAsia="zh-CN"/>
        </w:rPr>
        <w:t xml:space="preserve">hen </w:t>
      </w:r>
      <w:r w:rsidR="00476DD2" w:rsidRPr="00746565">
        <w:rPr>
          <w:rFonts w:ascii="Arial" w:eastAsia="SimSun" w:hAnsi="Arial"/>
          <w:b/>
          <w:sz w:val="20"/>
          <w:lang w:eastAsia="zh-CN"/>
        </w:rPr>
        <w:t>Pass</w:t>
      </w:r>
      <w:r w:rsidR="00476DD2" w:rsidRPr="00746565">
        <w:rPr>
          <w:rFonts w:ascii="Arial" w:eastAsia="SimSun" w:hAnsi="Arial"/>
          <w:sz w:val="20"/>
          <w:lang w:eastAsia="zh-CN"/>
        </w:rPr>
        <w:t xml:space="preserve"> </w:t>
      </w:r>
      <w:r w:rsidR="00CC3033">
        <w:rPr>
          <w:rFonts w:ascii="Arial" w:eastAsia="SimSun" w:hAnsi="Arial"/>
          <w:sz w:val="20"/>
          <w:lang w:eastAsia="zh-CN"/>
        </w:rPr>
        <w:t xml:space="preserve">appears </w:t>
      </w:r>
      <w:r w:rsidR="00476DD2" w:rsidRPr="00746565">
        <w:rPr>
          <w:rFonts w:ascii="Arial" w:eastAsia="SimSun" w:hAnsi="Arial"/>
          <w:sz w:val="20"/>
          <w:lang w:eastAsia="zh-CN"/>
        </w:rPr>
        <w:t>on the screen</w:t>
      </w:r>
      <w:r w:rsidRPr="00746565">
        <w:rPr>
          <w:rFonts w:ascii="Arial" w:eastAsia="SimSun" w:hAnsi="Arial"/>
          <w:sz w:val="20"/>
          <w:lang w:eastAsia="zh-CN"/>
        </w:rPr>
        <w:t>.</w:t>
      </w:r>
    </w:p>
    <w:p w:rsidR="00476DD2" w:rsidRPr="00746565" w:rsidRDefault="00476DD2" w:rsidP="007008EE">
      <w:pPr>
        <w:numPr>
          <w:ilvl w:val="0"/>
          <w:numId w:val="15"/>
        </w:numPr>
        <w:spacing w:line="336" w:lineRule="auto"/>
        <w:ind w:left="720"/>
        <w:rPr>
          <w:rFonts w:ascii="Arial" w:eastAsia="SimSun" w:hAnsi="Arial"/>
          <w:sz w:val="20"/>
          <w:lang w:eastAsia="zh-CN"/>
        </w:rPr>
      </w:pPr>
      <w:r w:rsidRPr="00746565">
        <w:rPr>
          <w:rFonts w:ascii="Arial" w:eastAsia="SimSun" w:hAnsi="Arial"/>
          <w:sz w:val="20"/>
          <w:lang w:eastAsia="zh-CN"/>
        </w:rPr>
        <w:t xml:space="preserve">Check the test logs in the </w:t>
      </w:r>
      <w:r w:rsidRPr="00746565">
        <w:rPr>
          <w:rFonts w:ascii="Arial" w:hAnsi="Arial"/>
          <w:b/>
          <w:sz w:val="20"/>
          <w:highlight w:val="yellow"/>
          <w:lang w:eastAsia="zh-CN"/>
        </w:rPr>
        <w:t>C:\</w:t>
      </w:r>
      <w:r w:rsidRPr="00746565">
        <w:rPr>
          <w:rFonts w:ascii="Arial" w:eastAsia="SimSun" w:hAnsi="Arial"/>
          <w:b/>
          <w:sz w:val="20"/>
          <w:highlight w:val="yellow"/>
          <w:lang w:eastAsia="zh-CN"/>
        </w:rPr>
        <w:t>Test</w:t>
      </w:r>
      <w:r w:rsidRPr="00746565">
        <w:rPr>
          <w:rFonts w:ascii="Arial" w:hAnsi="Arial"/>
          <w:b/>
          <w:sz w:val="20"/>
          <w:highlight w:val="yellow"/>
          <w:lang w:eastAsia="zh-CN"/>
        </w:rPr>
        <w:t>Suite\</w:t>
      </w:r>
      <w:r w:rsidR="009855E9" w:rsidRPr="00746565">
        <w:rPr>
          <w:rFonts w:ascii="Arial" w:hAnsi="Arial"/>
          <w:b/>
          <w:sz w:val="20"/>
          <w:highlight w:val="yellow"/>
          <w:lang w:eastAsia="zh-CN"/>
        </w:rPr>
        <w:t>bin\</w:t>
      </w:r>
      <w:r w:rsidRPr="00746565">
        <w:rPr>
          <w:rFonts w:ascii="Arial" w:eastAsia="SimSun" w:hAnsi="Arial"/>
          <w:b/>
          <w:sz w:val="20"/>
          <w:highlight w:val="yellow"/>
          <w:lang w:eastAsia="zh-CN"/>
        </w:rPr>
        <w:t>TestResults</w:t>
      </w:r>
      <w:r w:rsidRPr="00746565">
        <w:rPr>
          <w:rFonts w:ascii="Arial" w:eastAsia="SimSun" w:hAnsi="Arial"/>
          <w:sz w:val="20"/>
          <w:lang w:eastAsia="zh-CN"/>
        </w:rPr>
        <w:t>.</w:t>
      </w:r>
    </w:p>
    <w:p w:rsidR="009C2D26" w:rsidRDefault="002316E8" w:rsidP="00CC3033">
      <w:pPr>
        <w:pStyle w:val="Heading1"/>
        <w:rPr>
          <w:lang w:eastAsia="zh-CN"/>
        </w:rPr>
      </w:pPr>
      <w:bookmarkStart w:id="122" w:name="_CLIENT_is_not"/>
      <w:bookmarkStart w:id="123" w:name="_CLIENT_and_DC1_2"/>
      <w:bookmarkStart w:id="124" w:name="_There_is_trust"/>
      <w:bookmarkStart w:id="125" w:name="_RPC_server_is"/>
      <w:bookmarkStart w:id="126" w:name="_Toc202285072"/>
      <w:bookmarkStart w:id="127" w:name="_Toc204053383"/>
      <w:bookmarkEnd w:id="73"/>
      <w:bookmarkEnd w:id="122"/>
      <w:bookmarkEnd w:id="123"/>
      <w:bookmarkEnd w:id="124"/>
      <w:bookmarkEnd w:id="125"/>
      <w:r>
        <w:rPr>
          <w:lang w:eastAsia="zh-CN"/>
        </w:rPr>
        <w:br w:type="page"/>
      </w:r>
      <w:bookmarkStart w:id="128" w:name="_Toc210371600"/>
      <w:r w:rsidR="009C2D26">
        <w:rPr>
          <w:lang w:eastAsia="zh-CN"/>
        </w:rPr>
        <w:lastRenderedPageBreak/>
        <w:t>Troubleshooting</w:t>
      </w:r>
      <w:bookmarkEnd w:id="128"/>
    </w:p>
    <w:p w:rsidR="009C2D26" w:rsidRDefault="009C2D26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29" w:name="_Toc210371601"/>
      <w:r>
        <w:rPr>
          <w:lang w:eastAsia="zh-CN"/>
        </w:rPr>
        <w:t>Test Setup/Environment</w:t>
      </w:r>
      <w:bookmarkEnd w:id="129"/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60"/>
        <w:gridCol w:w="6480"/>
      </w:tblGrid>
      <w:tr w:rsidR="00F03EB5" w:rsidRPr="00447C29" w:rsidTr="00447C29">
        <w:trPr>
          <w:trHeight w:val="350"/>
        </w:trPr>
        <w:tc>
          <w:tcPr>
            <w:tcW w:w="1260" w:type="dxa"/>
            <w:vAlign w:val="center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480" w:type="dxa"/>
            <w:vAlign w:val="center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Unable to install the Active Directory Services.</w:t>
            </w:r>
          </w:p>
        </w:tc>
      </w:tr>
      <w:tr w:rsidR="00F03EB5" w:rsidRPr="00447C29" w:rsidTr="00447C29">
        <w:trPr>
          <w:trHeight w:val="236"/>
        </w:trPr>
        <w:tc>
          <w:tcPr>
            <w:tcW w:w="1260" w:type="dxa"/>
            <w:vAlign w:val="center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480" w:type="dxa"/>
            <w:vAlign w:val="center"/>
          </w:tcPr>
          <w:p w:rsidR="00F03EB5" w:rsidRPr="00447C29" w:rsidRDefault="00F03EB5" w:rsidP="00AA106A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 xml:space="preserve">DNS Server </w:t>
            </w:r>
            <w:r w:rsidR="00AA106A">
              <w:rPr>
                <w:rFonts w:ascii="Arial" w:hAnsi="Arial"/>
                <w:kern w:val="0"/>
                <w:sz w:val="20"/>
              </w:rPr>
              <w:t>is</w:t>
            </w:r>
            <w:r w:rsidR="00AA106A" w:rsidRPr="00447C29">
              <w:rPr>
                <w:rFonts w:ascii="Arial" w:hAnsi="Arial"/>
                <w:kern w:val="0"/>
                <w:sz w:val="20"/>
              </w:rPr>
              <w:t xml:space="preserve"> </w:t>
            </w:r>
            <w:r w:rsidRPr="00447C29">
              <w:rPr>
                <w:rFonts w:ascii="Arial" w:hAnsi="Arial"/>
                <w:kern w:val="0"/>
                <w:sz w:val="20"/>
              </w:rPr>
              <w:t>not installed or configured.</w:t>
            </w:r>
          </w:p>
        </w:tc>
      </w:tr>
      <w:tr w:rsidR="00F03EB5" w:rsidRPr="00447C29" w:rsidTr="00447C29">
        <w:trPr>
          <w:trHeight w:val="488"/>
        </w:trPr>
        <w:tc>
          <w:tcPr>
            <w:tcW w:w="1260" w:type="dxa"/>
            <w:vAlign w:val="center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480" w:type="dxa"/>
            <w:vAlign w:val="center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 xml:space="preserve">Ensure that </w:t>
            </w:r>
            <w:r w:rsidR="00CC3033" w:rsidRPr="00447C29">
              <w:rPr>
                <w:rFonts w:ascii="Arial" w:hAnsi="Arial"/>
                <w:kern w:val="0"/>
                <w:sz w:val="20"/>
              </w:rPr>
              <w:t xml:space="preserve">the </w:t>
            </w:r>
            <w:r w:rsidRPr="00447C29">
              <w:rPr>
                <w:rFonts w:ascii="Arial" w:hAnsi="Arial"/>
                <w:kern w:val="0"/>
                <w:sz w:val="20"/>
              </w:rPr>
              <w:t>DNS Server is installed and configured on the Server.</w:t>
            </w:r>
          </w:p>
        </w:tc>
      </w:tr>
    </w:tbl>
    <w:p w:rsidR="00200A1A" w:rsidRPr="00447C29" w:rsidRDefault="00200A1A" w:rsidP="00447C29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60"/>
        <w:gridCol w:w="6480"/>
      </w:tblGrid>
      <w:tr w:rsidR="00F03EB5" w:rsidRPr="00447C29" w:rsidTr="00447C29">
        <w:tc>
          <w:tcPr>
            <w:tcW w:w="126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48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Unable to add Client to the domain.</w:t>
            </w:r>
          </w:p>
        </w:tc>
      </w:tr>
      <w:tr w:rsidR="00F03EB5" w:rsidRPr="00447C29" w:rsidTr="00447C29">
        <w:tc>
          <w:tcPr>
            <w:tcW w:w="126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48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 xml:space="preserve">The DNS server IP address is incorrect.  </w:t>
            </w:r>
          </w:p>
        </w:tc>
      </w:tr>
      <w:tr w:rsidR="00F03EB5" w:rsidRPr="00447C29" w:rsidTr="00447C29">
        <w:tc>
          <w:tcPr>
            <w:tcW w:w="126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480" w:type="dxa"/>
          </w:tcPr>
          <w:p w:rsidR="00F03EB5" w:rsidRPr="00447C29" w:rsidRDefault="00F03EB5" w:rsidP="00AA106A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 xml:space="preserve">Ensure that the </w:t>
            </w:r>
            <w:r w:rsidR="00AA106A">
              <w:rPr>
                <w:rFonts w:ascii="Arial" w:hAnsi="Arial"/>
                <w:kern w:val="0"/>
                <w:sz w:val="20"/>
              </w:rPr>
              <w:t xml:space="preserve">appropriate </w:t>
            </w:r>
            <w:r w:rsidRPr="00447C29">
              <w:rPr>
                <w:rFonts w:ascii="Arial" w:hAnsi="Arial"/>
                <w:kern w:val="0"/>
                <w:sz w:val="20"/>
              </w:rPr>
              <w:t>IP for DNS Server is provided</w:t>
            </w:r>
            <w:r w:rsidR="00CC3033" w:rsidRPr="00447C29">
              <w:rPr>
                <w:rFonts w:ascii="Arial" w:hAnsi="Arial"/>
                <w:kern w:val="0"/>
                <w:sz w:val="20"/>
              </w:rPr>
              <w:t>.</w:t>
            </w:r>
          </w:p>
        </w:tc>
      </w:tr>
    </w:tbl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tbl>
      <w:tblPr>
        <w:tblpPr w:leftFromText="180" w:rightFromText="180" w:vertAnchor="text" w:horzAnchor="page" w:tblpX="1957" w:tblpY="-29"/>
        <w:tblW w:w="77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78"/>
        <w:gridCol w:w="6480"/>
      </w:tblGrid>
      <w:tr w:rsidR="00F03EB5" w:rsidRPr="00CC3033" w:rsidTr="00447C29">
        <w:trPr>
          <w:trHeight w:val="260"/>
        </w:trPr>
        <w:tc>
          <w:tcPr>
            <w:tcW w:w="1278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480" w:type="dxa"/>
          </w:tcPr>
          <w:p w:rsidR="00F03EB5" w:rsidRPr="00447C29" w:rsidRDefault="00E75ED4" w:rsidP="00AA106A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E75ED4">
              <w:rPr>
                <w:rFonts w:ascii="Arial" w:hAnsi="Arial"/>
                <w:b/>
                <w:kern w:val="0"/>
                <w:sz w:val="20"/>
              </w:rPr>
              <w:t>Access denied</w:t>
            </w:r>
            <w:r w:rsidR="00AA106A">
              <w:rPr>
                <w:rFonts w:ascii="Arial" w:hAnsi="Arial"/>
                <w:kern w:val="0"/>
                <w:sz w:val="20"/>
              </w:rPr>
              <w:t xml:space="preserve"> error from Server when </w:t>
            </w:r>
            <w:r w:rsidR="00F03EB5" w:rsidRPr="00447C29">
              <w:rPr>
                <w:rFonts w:ascii="Arial" w:hAnsi="Arial"/>
                <w:kern w:val="0"/>
                <w:sz w:val="20"/>
              </w:rPr>
              <w:t>client requests for a query.</w:t>
            </w:r>
          </w:p>
        </w:tc>
      </w:tr>
      <w:tr w:rsidR="00F03EB5" w:rsidRPr="00CC3033" w:rsidTr="00447C29">
        <w:trPr>
          <w:trHeight w:val="287"/>
        </w:trPr>
        <w:tc>
          <w:tcPr>
            <w:tcW w:w="1278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48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Administrative rights not given to the Client by the Server.</w:t>
            </w:r>
          </w:p>
        </w:tc>
      </w:tr>
      <w:tr w:rsidR="00F03EB5" w:rsidRPr="00CC3033" w:rsidTr="00447C29">
        <w:trPr>
          <w:trHeight w:val="260"/>
        </w:trPr>
        <w:tc>
          <w:tcPr>
            <w:tcW w:w="1278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480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Provide Administrative rights to the client.</w:t>
            </w:r>
          </w:p>
        </w:tc>
      </w:tr>
    </w:tbl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tbl>
      <w:tblPr>
        <w:tblpPr w:leftFromText="180" w:rightFromText="180" w:vertAnchor="text" w:horzAnchor="page" w:tblpX="1939" w:tblpY="19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96"/>
        <w:gridCol w:w="6462"/>
      </w:tblGrid>
      <w:tr w:rsidR="00F03EB5" w:rsidRPr="00CC3033" w:rsidTr="004B0DBF">
        <w:trPr>
          <w:trHeight w:val="440"/>
        </w:trPr>
        <w:tc>
          <w:tcPr>
            <w:tcW w:w="1296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462" w:type="dxa"/>
          </w:tcPr>
          <w:p w:rsidR="00F03EB5" w:rsidRPr="00447C29" w:rsidRDefault="00E75ED4" w:rsidP="00AA106A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E75ED4">
              <w:rPr>
                <w:rFonts w:ascii="Arial" w:hAnsi="Arial"/>
                <w:b/>
                <w:kern w:val="0"/>
                <w:sz w:val="20"/>
              </w:rPr>
              <w:t>Service not running</w:t>
            </w:r>
            <w:r w:rsidR="00AA106A">
              <w:rPr>
                <w:rFonts w:ascii="Arial" w:hAnsi="Arial"/>
                <w:kern w:val="0"/>
                <w:sz w:val="20"/>
              </w:rPr>
              <w:t xml:space="preserve"> error from Server when </w:t>
            </w:r>
            <w:r w:rsidR="00AA106A" w:rsidRPr="00447C29">
              <w:rPr>
                <w:rFonts w:ascii="Arial" w:hAnsi="Arial"/>
                <w:kern w:val="0"/>
                <w:sz w:val="20"/>
              </w:rPr>
              <w:t>client requests for a query</w:t>
            </w:r>
            <w:r w:rsidR="00F03EB5" w:rsidRPr="00447C29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F03EB5" w:rsidRPr="00CC3033" w:rsidTr="00447C29">
        <w:tc>
          <w:tcPr>
            <w:tcW w:w="1296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462" w:type="dxa"/>
          </w:tcPr>
          <w:p w:rsidR="00F03EB5" w:rsidRPr="00447C29" w:rsidRDefault="004B04AB" w:rsidP="004B04AB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>
              <w:rPr>
                <w:rFonts w:ascii="Arial" w:hAnsi="Arial"/>
                <w:kern w:val="0"/>
                <w:sz w:val="20"/>
              </w:rPr>
              <w:t>Windows Search</w:t>
            </w:r>
            <w:r w:rsidR="00F03EB5" w:rsidRPr="00447C29">
              <w:rPr>
                <w:rFonts w:ascii="Arial" w:hAnsi="Arial"/>
                <w:kern w:val="0"/>
                <w:sz w:val="20"/>
              </w:rPr>
              <w:t xml:space="preserve"> service is not installed or not running in the server.</w:t>
            </w:r>
          </w:p>
        </w:tc>
      </w:tr>
      <w:tr w:rsidR="00F03EB5" w:rsidRPr="00CC3033" w:rsidTr="00447C29">
        <w:tc>
          <w:tcPr>
            <w:tcW w:w="1296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462" w:type="dxa"/>
          </w:tcPr>
          <w:p w:rsidR="00F03EB5" w:rsidRPr="00447C29" w:rsidRDefault="00F03EB5" w:rsidP="00447C29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47C29">
              <w:rPr>
                <w:rFonts w:ascii="Arial" w:hAnsi="Arial"/>
                <w:kern w:val="0"/>
                <w:sz w:val="20"/>
              </w:rPr>
              <w:t xml:space="preserve">Install and </w:t>
            </w:r>
            <w:r w:rsidR="0095091F" w:rsidRPr="00447C29">
              <w:rPr>
                <w:rFonts w:ascii="Arial" w:hAnsi="Arial"/>
                <w:kern w:val="0"/>
                <w:sz w:val="20"/>
              </w:rPr>
              <w:t xml:space="preserve">Start </w:t>
            </w:r>
            <w:r w:rsidR="0095091F">
              <w:rPr>
                <w:rFonts w:ascii="Arial" w:hAnsi="Arial"/>
                <w:kern w:val="0"/>
                <w:sz w:val="20"/>
              </w:rPr>
              <w:t>Windows</w:t>
            </w:r>
            <w:r w:rsidR="004B04AB">
              <w:rPr>
                <w:rFonts w:ascii="Arial" w:hAnsi="Arial"/>
                <w:kern w:val="0"/>
                <w:sz w:val="20"/>
              </w:rPr>
              <w:t xml:space="preserve"> Search</w:t>
            </w:r>
            <w:r w:rsidR="004B04AB" w:rsidRPr="00447C29">
              <w:rPr>
                <w:rFonts w:ascii="Arial" w:hAnsi="Arial"/>
                <w:kern w:val="0"/>
                <w:sz w:val="20"/>
              </w:rPr>
              <w:t xml:space="preserve"> </w:t>
            </w:r>
            <w:r w:rsidRPr="00447C29">
              <w:rPr>
                <w:rFonts w:ascii="Arial" w:hAnsi="Arial"/>
                <w:kern w:val="0"/>
                <w:sz w:val="20"/>
              </w:rPr>
              <w:t>service.</w:t>
            </w:r>
          </w:p>
        </w:tc>
      </w:tr>
    </w:tbl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p w:rsidR="00F03EB5" w:rsidRPr="00CC3033" w:rsidRDefault="00F03EB5" w:rsidP="009C2D26">
      <w:pPr>
        <w:rPr>
          <w:rFonts w:ascii="Arial" w:hAnsi="Arial"/>
          <w:sz w:val="20"/>
          <w:lang w:eastAsia="zh-CN"/>
        </w:rPr>
      </w:pPr>
    </w:p>
    <w:p w:rsidR="00F65311" w:rsidRDefault="00F65311" w:rsidP="00F65311">
      <w:pPr>
        <w:pStyle w:val="Heading2"/>
        <w:numPr>
          <w:ilvl w:val="0"/>
          <w:numId w:val="0"/>
        </w:numPr>
        <w:tabs>
          <w:tab w:val="clear" w:pos="360"/>
          <w:tab w:val="left" w:pos="540"/>
        </w:tabs>
        <w:ind w:left="576"/>
        <w:rPr>
          <w:lang w:eastAsia="zh-CN"/>
        </w:rPr>
      </w:pPr>
    </w:p>
    <w:p w:rsidR="009C2D26" w:rsidRDefault="009C2D26" w:rsidP="00BD54DB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30" w:name="_Toc210371602"/>
      <w:r>
        <w:rPr>
          <w:lang w:eastAsia="zh-CN"/>
        </w:rPr>
        <w:t>Test Suite</w:t>
      </w:r>
      <w:bookmarkEnd w:id="130"/>
    </w:p>
    <w:tbl>
      <w:tblPr>
        <w:tblpPr w:leftFromText="180" w:rightFromText="180" w:vertAnchor="text" w:horzAnchor="page" w:tblpX="1993" w:tblpY="23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78"/>
        <w:gridCol w:w="6030"/>
      </w:tblGrid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030" w:type="dxa"/>
          </w:tcPr>
          <w:p w:rsidR="002F03D5" w:rsidRPr="004B0DBF" w:rsidRDefault="002F03D5" w:rsidP="00AF379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MS-</w:t>
            </w:r>
            <w:r w:rsidR="00AF3795">
              <w:rPr>
                <w:rFonts w:ascii="Arial" w:hAnsi="Arial"/>
                <w:kern w:val="0"/>
                <w:sz w:val="20"/>
              </w:rPr>
              <w:t>WSP</w:t>
            </w:r>
            <w:r w:rsidRPr="004B0DBF">
              <w:rPr>
                <w:rFonts w:ascii="Arial" w:hAnsi="Arial"/>
                <w:kern w:val="0"/>
                <w:sz w:val="20"/>
              </w:rPr>
              <w:t>Helper.dll could not be found.</w:t>
            </w:r>
          </w:p>
        </w:tc>
      </w:tr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dll is not added in the testrunconfig file.</w:t>
            </w:r>
          </w:p>
        </w:tc>
      </w:tr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Add the path of the dll in the deployment section of testrunconfig file under solution items.</w:t>
            </w:r>
          </w:p>
        </w:tc>
      </w:tr>
    </w:tbl>
    <w:p w:rsidR="002F03D5" w:rsidRPr="004B0DBF" w:rsidRDefault="002F03D5" w:rsidP="002F03D5">
      <w:pPr>
        <w:keepNext/>
        <w:autoSpaceDE w:val="0"/>
        <w:autoSpaceDN w:val="0"/>
        <w:spacing w:before="240" w:line="240" w:lineRule="auto"/>
        <w:ind w:left="360"/>
        <w:outlineLvl w:val="0"/>
        <w:rPr>
          <w:rFonts w:ascii="Arial" w:hAnsi="Arial"/>
          <w:b/>
          <w:bCs/>
          <w:kern w:val="28"/>
          <w:sz w:val="20"/>
        </w:rPr>
      </w:pPr>
    </w:p>
    <w:p w:rsidR="002F03D5" w:rsidRPr="004B0DBF" w:rsidRDefault="002F03D5" w:rsidP="002F03D5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p w:rsidR="002F03D5" w:rsidRPr="004B0DBF" w:rsidRDefault="002F03D5" w:rsidP="002F03D5">
      <w:pPr>
        <w:keepNext/>
        <w:autoSpaceDE w:val="0"/>
        <w:autoSpaceDN w:val="0"/>
        <w:spacing w:before="240" w:line="240" w:lineRule="auto"/>
        <w:ind w:left="360"/>
        <w:outlineLvl w:val="0"/>
        <w:rPr>
          <w:rFonts w:ascii="Arial" w:hAnsi="Arial"/>
          <w:b/>
          <w:bCs/>
          <w:kern w:val="28"/>
          <w:sz w:val="20"/>
        </w:rPr>
      </w:pPr>
    </w:p>
    <w:tbl>
      <w:tblPr>
        <w:tblpPr w:leftFromText="180" w:rightFromText="180" w:vertAnchor="text" w:horzAnchor="page" w:tblpX="1993" w:tblpY="23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78"/>
        <w:gridCol w:w="6030"/>
      </w:tblGrid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ptfconfig could not be found.</w:t>
            </w:r>
          </w:p>
        </w:tc>
      </w:tr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ptfconfig file is not added in the testconfig file.</w:t>
            </w:r>
          </w:p>
        </w:tc>
      </w:tr>
      <w:tr w:rsidR="002F03D5" w:rsidRPr="004B0DBF" w:rsidTr="00447C29">
        <w:tc>
          <w:tcPr>
            <w:tcW w:w="1278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Add the path of the ptfconfig file in the deployment section of testrunconfig file under solution items.</w:t>
            </w:r>
          </w:p>
        </w:tc>
      </w:tr>
    </w:tbl>
    <w:p w:rsidR="002F03D5" w:rsidRPr="004B0DBF" w:rsidRDefault="002F03D5" w:rsidP="002F03D5">
      <w:pPr>
        <w:keepNext/>
        <w:autoSpaceDE w:val="0"/>
        <w:autoSpaceDN w:val="0"/>
        <w:spacing w:before="240" w:line="240" w:lineRule="auto"/>
        <w:ind w:left="360"/>
        <w:outlineLvl w:val="0"/>
        <w:rPr>
          <w:rFonts w:ascii="Arial" w:hAnsi="Arial"/>
          <w:b/>
          <w:bCs/>
          <w:kern w:val="28"/>
          <w:sz w:val="20"/>
        </w:rPr>
      </w:pPr>
    </w:p>
    <w:p w:rsidR="002F03D5" w:rsidRPr="004B0DBF" w:rsidRDefault="002F03D5" w:rsidP="002F03D5">
      <w:pPr>
        <w:keepNext/>
        <w:autoSpaceDE w:val="0"/>
        <w:autoSpaceDN w:val="0"/>
        <w:spacing w:before="240" w:line="240" w:lineRule="auto"/>
        <w:ind w:left="360"/>
        <w:outlineLvl w:val="0"/>
        <w:rPr>
          <w:rFonts w:ascii="Arial" w:hAnsi="Arial"/>
          <w:b/>
          <w:bCs/>
          <w:kern w:val="28"/>
          <w:sz w:val="20"/>
        </w:rPr>
      </w:pPr>
    </w:p>
    <w:p w:rsidR="002F03D5" w:rsidRPr="004B0DBF" w:rsidRDefault="002F03D5" w:rsidP="002F03D5">
      <w:pPr>
        <w:keepNext/>
        <w:autoSpaceDE w:val="0"/>
        <w:autoSpaceDN w:val="0"/>
        <w:spacing w:before="240" w:line="240" w:lineRule="auto"/>
        <w:ind w:left="90"/>
        <w:outlineLvl w:val="0"/>
        <w:rPr>
          <w:rFonts w:ascii="Arial" w:hAnsi="Arial"/>
          <w:b/>
          <w:bCs/>
          <w:kern w:val="28"/>
          <w:sz w:val="20"/>
        </w:rPr>
      </w:pPr>
    </w:p>
    <w:tbl>
      <w:tblPr>
        <w:tblW w:w="7299" w:type="dxa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60"/>
        <w:gridCol w:w="6039"/>
      </w:tblGrid>
      <w:tr w:rsidR="002F03D5" w:rsidRPr="004B0DBF" w:rsidTr="00447C29">
        <w:trPr>
          <w:trHeight w:val="250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039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None of the test cases get executed and are aborted.</w:t>
            </w:r>
          </w:p>
        </w:tc>
      </w:tr>
      <w:tr w:rsidR="002F03D5" w:rsidRPr="004B0DBF" w:rsidTr="00447C29">
        <w:trPr>
          <w:trHeight w:val="253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039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PtfConfig file is missing</w:t>
            </w:r>
            <w:r w:rsidR="004B0DBF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2F03D5" w:rsidRPr="004B0DBF" w:rsidTr="00447C29">
        <w:trPr>
          <w:trHeight w:val="283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039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Deploy the PtfConfig File to the solution</w:t>
            </w:r>
            <w:r w:rsidR="004B0DBF">
              <w:rPr>
                <w:rFonts w:ascii="Arial" w:hAnsi="Arial"/>
                <w:kern w:val="0"/>
                <w:sz w:val="20"/>
              </w:rPr>
              <w:t>.</w:t>
            </w:r>
          </w:p>
        </w:tc>
      </w:tr>
    </w:tbl>
    <w:p w:rsidR="002F03D5" w:rsidRDefault="002F03D5" w:rsidP="002F03D5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tbl>
      <w:tblPr>
        <w:tblW w:w="7299" w:type="dxa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60"/>
        <w:gridCol w:w="6039"/>
      </w:tblGrid>
      <w:tr w:rsidR="0037026F" w:rsidRPr="004B0DBF" w:rsidTr="00C13DA6">
        <w:trPr>
          <w:trHeight w:val="250"/>
        </w:trPr>
        <w:tc>
          <w:tcPr>
            <w:tcW w:w="1260" w:type="dxa"/>
          </w:tcPr>
          <w:p w:rsidR="0037026F" w:rsidRPr="004B0DBF" w:rsidRDefault="0037026F" w:rsidP="00C13DA6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039" w:type="dxa"/>
          </w:tcPr>
          <w:p w:rsidR="0037026F" w:rsidRPr="004B0DBF" w:rsidRDefault="0037026F" w:rsidP="0037026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 xml:space="preserve">None of the test cases get </w:t>
            </w:r>
            <w:r>
              <w:rPr>
                <w:rFonts w:ascii="Arial" w:hAnsi="Arial"/>
                <w:kern w:val="0"/>
                <w:sz w:val="20"/>
              </w:rPr>
              <w:t>passed</w:t>
            </w:r>
            <w:r w:rsidRPr="004B0DBF">
              <w:rPr>
                <w:rFonts w:ascii="Arial" w:hAnsi="Arial"/>
                <w:kern w:val="0"/>
                <w:sz w:val="20"/>
              </w:rPr>
              <w:t xml:space="preserve"> and are </w:t>
            </w:r>
            <w:r>
              <w:rPr>
                <w:rFonts w:ascii="Arial" w:hAnsi="Arial"/>
                <w:kern w:val="0"/>
                <w:sz w:val="20"/>
              </w:rPr>
              <w:t>getting error as “Could not create handle”</w:t>
            </w:r>
            <w:r w:rsidRPr="004B0DBF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37026F" w:rsidRPr="004B0DBF" w:rsidTr="00C13DA6">
        <w:trPr>
          <w:trHeight w:val="253"/>
        </w:trPr>
        <w:tc>
          <w:tcPr>
            <w:tcW w:w="1260" w:type="dxa"/>
          </w:tcPr>
          <w:p w:rsidR="0037026F" w:rsidRPr="004B0DBF" w:rsidRDefault="0037026F" w:rsidP="00C13DA6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039" w:type="dxa"/>
          </w:tcPr>
          <w:p w:rsidR="0037026F" w:rsidRPr="004B0DBF" w:rsidRDefault="0037026F" w:rsidP="00C13DA6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>
              <w:rPr>
                <w:rFonts w:ascii="Arial" w:hAnsi="Arial"/>
                <w:kern w:val="0"/>
                <w:sz w:val="20"/>
              </w:rPr>
              <w:t>WSS is not running on server.</w:t>
            </w:r>
          </w:p>
        </w:tc>
      </w:tr>
      <w:tr w:rsidR="0037026F" w:rsidRPr="004B0DBF" w:rsidTr="00C13DA6">
        <w:trPr>
          <w:trHeight w:val="283"/>
        </w:trPr>
        <w:tc>
          <w:tcPr>
            <w:tcW w:w="1260" w:type="dxa"/>
          </w:tcPr>
          <w:p w:rsidR="0037026F" w:rsidRPr="004B0DBF" w:rsidRDefault="0037026F" w:rsidP="00C13DA6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039" w:type="dxa"/>
          </w:tcPr>
          <w:p w:rsidR="0037026F" w:rsidRPr="004B0DBF" w:rsidRDefault="0037026F" w:rsidP="00C13DA6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>
              <w:rPr>
                <w:rFonts w:ascii="Arial" w:hAnsi="Arial"/>
                <w:kern w:val="0"/>
                <w:sz w:val="20"/>
              </w:rPr>
              <w:t>Start the WSS on server.</w:t>
            </w:r>
          </w:p>
        </w:tc>
      </w:tr>
    </w:tbl>
    <w:p w:rsidR="0037026F" w:rsidRDefault="0037026F" w:rsidP="002F03D5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p w:rsidR="002B183D" w:rsidRDefault="002B183D" w:rsidP="002F03D5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p w:rsidR="0037026F" w:rsidRPr="004B0DBF" w:rsidRDefault="0037026F" w:rsidP="002F03D5">
      <w:pPr>
        <w:autoSpaceDE w:val="0"/>
        <w:autoSpaceDN w:val="0"/>
        <w:spacing w:before="0" w:after="0" w:line="240" w:lineRule="auto"/>
        <w:rPr>
          <w:rFonts w:ascii="Arial" w:hAnsi="Arial"/>
          <w:kern w:val="0"/>
          <w:sz w:val="20"/>
        </w:rPr>
      </w:pP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260"/>
        <w:gridCol w:w="6030"/>
      </w:tblGrid>
      <w:tr w:rsidR="002F03D5" w:rsidRPr="004B0DBF" w:rsidTr="00447C29">
        <w:trPr>
          <w:trHeight w:val="214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lastRenderedPageBreak/>
              <w:t>Problem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Report is not generated.</w:t>
            </w:r>
          </w:p>
        </w:tc>
      </w:tr>
      <w:tr w:rsidR="002F03D5" w:rsidRPr="004B0DBF" w:rsidTr="00447C29">
        <w:trPr>
          <w:trHeight w:val="214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03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The Requirement Specification is not added to testrunconfig file.</w:t>
            </w:r>
          </w:p>
        </w:tc>
      </w:tr>
      <w:tr w:rsidR="002F03D5" w:rsidRPr="004B0DBF" w:rsidTr="00447C29">
        <w:trPr>
          <w:trHeight w:val="441"/>
        </w:trPr>
        <w:tc>
          <w:tcPr>
            <w:tcW w:w="1260" w:type="dxa"/>
          </w:tcPr>
          <w:p w:rsidR="002F03D5" w:rsidRPr="004B0DBF" w:rsidRDefault="002F03D5" w:rsidP="002F03D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030" w:type="dxa"/>
          </w:tcPr>
          <w:p w:rsidR="002F03D5" w:rsidRPr="004B0DBF" w:rsidRDefault="002F03D5" w:rsidP="00AF3795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Add the path of the Requirement Specification file in the deployment section of testrunconfig file under solution items and verify test log</w:t>
            </w:r>
            <w:r w:rsidR="001572A2">
              <w:rPr>
                <w:rFonts w:ascii="Arial" w:hAnsi="Arial"/>
                <w:kern w:val="0"/>
                <w:sz w:val="20"/>
              </w:rPr>
              <w:t xml:space="preserve"> and report </w:t>
            </w:r>
            <w:r w:rsidRPr="004B0DBF">
              <w:rPr>
                <w:rFonts w:ascii="Arial" w:hAnsi="Arial"/>
                <w:kern w:val="0"/>
                <w:sz w:val="20"/>
              </w:rPr>
              <w:t>section in MS-</w:t>
            </w:r>
            <w:r w:rsidR="00AF3795">
              <w:rPr>
                <w:rFonts w:ascii="Arial" w:hAnsi="Arial"/>
                <w:kern w:val="0"/>
                <w:sz w:val="20"/>
              </w:rPr>
              <w:t>WSP</w:t>
            </w:r>
            <w:r w:rsidRPr="004B0DBF">
              <w:rPr>
                <w:rFonts w:ascii="Arial" w:hAnsi="Arial"/>
                <w:kern w:val="0"/>
                <w:sz w:val="20"/>
              </w:rPr>
              <w:t>TestSuite.ptfconfig file.</w:t>
            </w:r>
          </w:p>
        </w:tc>
      </w:tr>
    </w:tbl>
    <w:p w:rsidR="00A21626" w:rsidRDefault="009C2D26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31" w:name="_Toc210371603"/>
      <w:r>
        <w:rPr>
          <w:lang w:eastAsia="zh-CN"/>
        </w:rPr>
        <w:t>O</w:t>
      </w:r>
      <w:r w:rsidR="00AA106A">
        <w:rPr>
          <w:lang w:eastAsia="zh-CN"/>
        </w:rPr>
        <w:t xml:space="preserve">perating </w:t>
      </w:r>
      <w:r>
        <w:rPr>
          <w:lang w:eastAsia="zh-CN"/>
        </w:rPr>
        <w:t>S</w:t>
      </w:r>
      <w:r w:rsidR="00AA106A">
        <w:rPr>
          <w:lang w:eastAsia="zh-CN"/>
        </w:rPr>
        <w:t>ystem</w:t>
      </w:r>
      <w:r>
        <w:rPr>
          <w:lang w:eastAsia="zh-CN"/>
        </w:rPr>
        <w:t xml:space="preserve"> Specific</w:t>
      </w:r>
      <w:bookmarkEnd w:id="131"/>
    </w:p>
    <w:p w:rsidR="00CA6E6E" w:rsidRDefault="002F03D5">
      <w:pPr>
        <w:spacing w:after="0" w:line="240" w:lineRule="auto"/>
        <w:rPr>
          <w:rFonts w:ascii="Arial" w:hAnsi="Arial"/>
          <w:sz w:val="20"/>
          <w:lang w:eastAsia="zh-CN"/>
        </w:rPr>
      </w:pPr>
      <w:r w:rsidRPr="004B0DBF">
        <w:rPr>
          <w:rFonts w:ascii="Arial" w:hAnsi="Arial"/>
          <w:sz w:val="20"/>
          <w:lang w:eastAsia="zh-CN"/>
        </w:rPr>
        <w:t>None</w:t>
      </w:r>
      <w:r w:rsidR="00AA106A">
        <w:rPr>
          <w:rFonts w:ascii="Arial" w:hAnsi="Arial"/>
          <w:sz w:val="20"/>
          <w:lang w:eastAsia="zh-CN"/>
        </w:rPr>
        <w:t>.</w:t>
      </w:r>
    </w:p>
    <w:p w:rsidR="009C2D26" w:rsidRDefault="009C2D26" w:rsidP="007A486F">
      <w:pPr>
        <w:pStyle w:val="Heading2"/>
        <w:tabs>
          <w:tab w:val="clear" w:pos="360"/>
          <w:tab w:val="left" w:pos="540"/>
        </w:tabs>
        <w:spacing w:after="0"/>
        <w:rPr>
          <w:lang w:eastAsia="zh-CN"/>
        </w:rPr>
      </w:pPr>
      <w:bookmarkStart w:id="132" w:name="_Toc210371604"/>
      <w:r>
        <w:rPr>
          <w:lang w:eastAsia="zh-CN"/>
        </w:rPr>
        <w:t>Tool Specific</w:t>
      </w:r>
      <w:bookmarkEnd w:id="132"/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30"/>
        <w:gridCol w:w="6750"/>
      </w:tblGrid>
      <w:tr w:rsidR="00200A1A" w:rsidRPr="004B0DBF" w:rsidTr="004B0DBF">
        <w:trPr>
          <w:trHeight w:val="251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0A1A" w:rsidRPr="004B0DBF" w:rsidRDefault="00200A1A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0A1A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Reference of “IAdapter” and “NetworkMonitor” are not found in the Test Suite.</w:t>
            </w:r>
          </w:p>
        </w:tc>
      </w:tr>
      <w:tr w:rsidR="00200A1A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0A1A" w:rsidRPr="004B0DBF" w:rsidRDefault="00200A1A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0A1A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SpecExplorer is not installed</w:t>
            </w:r>
            <w:r w:rsidR="00083462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200A1A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0A1A" w:rsidRPr="004B0DBF" w:rsidRDefault="00200A1A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0A1A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Install the Spec Explorer.</w:t>
            </w:r>
          </w:p>
        </w:tc>
      </w:tr>
    </w:tbl>
    <w:p w:rsidR="002F03D5" w:rsidRPr="004B0DBF" w:rsidRDefault="002F03D5" w:rsidP="009C2D26">
      <w:pPr>
        <w:rPr>
          <w:rFonts w:ascii="Arial" w:hAnsi="Arial"/>
          <w:sz w:val="20"/>
          <w:lang w:eastAsia="zh-CN"/>
        </w:rPr>
      </w:pP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30"/>
        <w:gridCol w:w="6750"/>
      </w:tblGrid>
      <w:tr w:rsidR="002F03D5" w:rsidRPr="004B0DBF" w:rsidTr="004B0DBF">
        <w:trPr>
          <w:trHeight w:val="251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Null node Exception</w:t>
            </w:r>
            <w:r w:rsidR="00083462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2F03D5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SpecExplorer is not installed</w:t>
            </w:r>
            <w:r w:rsidR="00083462">
              <w:rPr>
                <w:rFonts w:ascii="Arial" w:hAnsi="Arial"/>
                <w:kern w:val="0"/>
                <w:sz w:val="20"/>
              </w:rPr>
              <w:t>.</w:t>
            </w:r>
          </w:p>
        </w:tc>
      </w:tr>
      <w:tr w:rsidR="002F03D5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Install the Spec Explorer.</w:t>
            </w:r>
          </w:p>
        </w:tc>
      </w:tr>
    </w:tbl>
    <w:p w:rsidR="002F03D5" w:rsidRPr="004B0DBF" w:rsidRDefault="002F03D5" w:rsidP="009C2D26">
      <w:pPr>
        <w:rPr>
          <w:rFonts w:ascii="Arial" w:hAnsi="Arial"/>
          <w:sz w:val="20"/>
          <w:lang w:eastAsia="zh-CN"/>
        </w:rPr>
      </w:pP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30"/>
        <w:gridCol w:w="6750"/>
      </w:tblGrid>
      <w:tr w:rsidR="002F03D5" w:rsidRPr="004B0DBF" w:rsidTr="004B0DBF">
        <w:trPr>
          <w:trHeight w:val="251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PROBLEM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Netmon frames not being captured.</w:t>
            </w:r>
          </w:p>
        </w:tc>
      </w:tr>
      <w:tr w:rsidR="002F03D5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CAUSE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Netmon API has not been installed properly.</w:t>
            </w:r>
          </w:p>
        </w:tc>
      </w:tr>
      <w:tr w:rsidR="002F03D5" w:rsidRPr="004B0DBF" w:rsidTr="004B0DBF"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RESOLUTION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3D5" w:rsidRPr="004B0DBF" w:rsidRDefault="002F03D5" w:rsidP="004B0DBF">
            <w:pPr>
              <w:autoSpaceDE w:val="0"/>
              <w:autoSpaceDN w:val="0"/>
              <w:spacing w:before="0" w:after="0" w:line="240" w:lineRule="auto"/>
              <w:rPr>
                <w:rFonts w:ascii="Arial" w:hAnsi="Arial"/>
                <w:kern w:val="0"/>
                <w:sz w:val="20"/>
              </w:rPr>
            </w:pPr>
            <w:r w:rsidRPr="004B0DBF">
              <w:rPr>
                <w:rFonts w:ascii="Arial" w:hAnsi="Arial"/>
                <w:kern w:val="0"/>
                <w:sz w:val="20"/>
              </w:rPr>
              <w:t>Re-install Netmon.</w:t>
            </w:r>
          </w:p>
        </w:tc>
      </w:tr>
    </w:tbl>
    <w:p w:rsidR="00AA106A" w:rsidRDefault="00AA106A" w:rsidP="00AA106A">
      <w:pPr>
        <w:pStyle w:val="Heading2"/>
        <w:numPr>
          <w:ilvl w:val="0"/>
          <w:numId w:val="0"/>
        </w:numPr>
        <w:tabs>
          <w:tab w:val="clear" w:pos="360"/>
          <w:tab w:val="left" w:pos="540"/>
        </w:tabs>
        <w:ind w:left="576"/>
        <w:rPr>
          <w:lang w:eastAsia="zh-CN"/>
        </w:rPr>
      </w:pPr>
    </w:p>
    <w:p w:rsidR="009C2D26" w:rsidRDefault="009C2D26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33" w:name="_Toc210371605"/>
      <w:r>
        <w:rPr>
          <w:lang w:eastAsia="zh-CN"/>
        </w:rPr>
        <w:t>Known Issues</w:t>
      </w:r>
      <w:bookmarkEnd w:id="133"/>
    </w:p>
    <w:p w:rsidR="00B637EC" w:rsidRPr="00AA106A" w:rsidRDefault="00C14407" w:rsidP="00F65311">
      <w:pPr>
        <w:spacing w:before="0" w:after="0" w:line="240" w:lineRule="auto"/>
        <w:ind w:right="990"/>
        <w:rPr>
          <w:rFonts w:ascii="Arial" w:hAnsi="Arial"/>
          <w:sz w:val="20"/>
          <w:lang w:val="en-GB"/>
        </w:rPr>
      </w:pPr>
      <w:r w:rsidRPr="00AA106A">
        <w:rPr>
          <w:rFonts w:ascii="Arial" w:hAnsi="Arial"/>
          <w:sz w:val="20"/>
        </w:rPr>
        <w:t>When using netmon 03.02.1106.0001</w:t>
      </w:r>
      <w:r w:rsidR="00B637EC" w:rsidRPr="00AA106A">
        <w:rPr>
          <w:rFonts w:ascii="Arial" w:hAnsi="Arial"/>
          <w:sz w:val="20"/>
        </w:rPr>
        <w:t>, getting errors</w:t>
      </w:r>
    </w:p>
    <w:p w:rsidR="00B637EC" w:rsidRPr="00B637EC" w:rsidRDefault="00B637EC" w:rsidP="00B637EC">
      <w:pPr>
        <w:pStyle w:val="ListParagraph"/>
        <w:spacing w:before="0" w:after="0" w:line="240" w:lineRule="auto"/>
        <w:ind w:right="990"/>
        <w:contextualSpacing w:val="0"/>
        <w:jc w:val="both"/>
        <w:rPr>
          <w:color w:val="002060"/>
          <w:szCs w:val="18"/>
          <w:lang w:val="en-GB"/>
        </w:rPr>
      </w:pPr>
    </w:p>
    <w:p w:rsidR="00CA6E6E" w:rsidRDefault="00A704E7">
      <w:pPr>
        <w:pStyle w:val="ListParagraph"/>
        <w:ind w:left="0" w:right="990"/>
        <w:jc w:val="both"/>
        <w:rPr>
          <w:color w:val="365F91" w:themeColor="accent1" w:themeShade="BF"/>
        </w:rPr>
      </w:pPr>
      <w:r w:rsidRPr="00B637EC">
        <w:rPr>
          <w:color w:val="365F91" w:themeColor="accent1" w:themeShade="BF"/>
        </w:rPr>
        <w:t>“Netmon</w:t>
      </w:r>
      <w:r w:rsidR="00B637EC" w:rsidRPr="00B637EC">
        <w:rPr>
          <w:color w:val="365F91" w:themeColor="accent1" w:themeShade="BF"/>
        </w:rPr>
        <w:t xml:space="preserve"> </w:t>
      </w:r>
      <w:r w:rsidR="00B637EC" w:rsidRPr="00AA106A">
        <w:rPr>
          <w:color w:val="365F91" w:themeColor="accent1" w:themeShade="BF"/>
          <w:szCs w:val="18"/>
        </w:rPr>
        <w:t>managed</w:t>
      </w:r>
      <w:r w:rsidR="00B637EC" w:rsidRPr="00B637EC">
        <w:rPr>
          <w:color w:val="365F91" w:themeColor="accent1" w:themeShade="BF"/>
        </w:rPr>
        <w:t xml:space="preserve"> API failure: loading NPL parser: failed with error NOT_FOUND”.</w:t>
      </w:r>
      <w:r w:rsidR="007A486F">
        <w:rPr>
          <w:color w:val="365F91" w:themeColor="accent1" w:themeShade="BF"/>
        </w:rPr>
        <w:t xml:space="preserve"> </w:t>
      </w:r>
    </w:p>
    <w:p w:rsidR="00CA6E6E" w:rsidRDefault="00B637EC">
      <w:pPr>
        <w:pStyle w:val="ListParagraph"/>
        <w:ind w:left="0" w:right="990"/>
        <w:jc w:val="both"/>
        <w:rPr>
          <w:color w:val="365F91" w:themeColor="accent1" w:themeShade="BF"/>
          <w:szCs w:val="18"/>
        </w:rPr>
      </w:pPr>
      <w:r w:rsidRPr="00B637EC">
        <w:rPr>
          <w:color w:val="365F91" w:themeColor="accent1" w:themeShade="BF"/>
          <w:szCs w:val="18"/>
        </w:rPr>
        <w:t>Or</w:t>
      </w:r>
    </w:p>
    <w:p w:rsidR="00CA6E6E" w:rsidRDefault="00B637EC">
      <w:pPr>
        <w:pStyle w:val="ListParagraph"/>
        <w:ind w:left="0" w:right="990"/>
        <w:jc w:val="both"/>
        <w:rPr>
          <w:szCs w:val="18"/>
        </w:rPr>
      </w:pPr>
      <w:r w:rsidRPr="00B637EC">
        <w:rPr>
          <w:color w:val="365F91" w:themeColor="accent1" w:themeShade="BF"/>
        </w:rPr>
        <w:t xml:space="preserve">“Netmon </w:t>
      </w:r>
      <w:r w:rsidRPr="00AA106A">
        <w:rPr>
          <w:color w:val="365F91" w:themeColor="accent1" w:themeShade="BF"/>
          <w:szCs w:val="18"/>
        </w:rPr>
        <w:t>managed</w:t>
      </w:r>
      <w:r w:rsidRPr="00B637EC">
        <w:rPr>
          <w:color w:val="365F91" w:themeColor="accent1" w:themeShade="BF"/>
        </w:rPr>
        <w:t xml:space="preserve"> API failure: Netmon not installed”</w:t>
      </w:r>
      <w:r w:rsidR="007A486F">
        <w:rPr>
          <w:color w:val="365F91" w:themeColor="accent1" w:themeShade="BF"/>
        </w:rPr>
        <w:t>.</w:t>
      </w:r>
    </w:p>
    <w:p w:rsidR="00B637EC" w:rsidRDefault="00B637EC" w:rsidP="00B637EC">
      <w:pPr>
        <w:pStyle w:val="ListParagraph"/>
        <w:spacing w:before="0" w:after="0" w:line="240" w:lineRule="auto"/>
        <w:ind w:right="990"/>
        <w:contextualSpacing w:val="0"/>
        <w:jc w:val="both"/>
        <w:rPr>
          <w:szCs w:val="18"/>
        </w:rPr>
      </w:pPr>
    </w:p>
    <w:p w:rsidR="00C14407" w:rsidRPr="00AA106A" w:rsidRDefault="00C14407" w:rsidP="00AA106A">
      <w:pPr>
        <w:spacing w:before="0" w:after="0" w:line="240" w:lineRule="auto"/>
        <w:ind w:right="990"/>
        <w:jc w:val="both"/>
        <w:rPr>
          <w:rFonts w:ascii="Arial" w:hAnsi="Arial"/>
          <w:sz w:val="20"/>
        </w:rPr>
      </w:pPr>
      <w:r w:rsidRPr="00AA106A">
        <w:rPr>
          <w:rFonts w:ascii="Arial" w:hAnsi="Arial"/>
          <w:sz w:val="20"/>
        </w:rPr>
        <w:t xml:space="preserve"> Follow the </w:t>
      </w:r>
      <w:r w:rsidR="00F65311">
        <w:rPr>
          <w:rFonts w:ascii="Arial" w:hAnsi="Arial"/>
          <w:sz w:val="20"/>
        </w:rPr>
        <w:t>below</w:t>
      </w:r>
      <w:r w:rsidR="00F65311" w:rsidRPr="00AA106A">
        <w:rPr>
          <w:rFonts w:ascii="Arial" w:hAnsi="Arial"/>
          <w:sz w:val="20"/>
        </w:rPr>
        <w:t xml:space="preserve"> </w:t>
      </w:r>
      <w:r w:rsidRPr="00AA106A">
        <w:rPr>
          <w:rFonts w:ascii="Arial" w:hAnsi="Arial"/>
          <w:sz w:val="20"/>
        </w:rPr>
        <w:t>work around to run test suite</w:t>
      </w:r>
      <w:r w:rsidR="00AA106A">
        <w:rPr>
          <w:rFonts w:ascii="Arial" w:hAnsi="Arial"/>
          <w:sz w:val="20"/>
        </w:rPr>
        <w:t>:</w:t>
      </w:r>
    </w:p>
    <w:p w:rsidR="00B637EC" w:rsidRPr="00B637EC" w:rsidRDefault="00B637EC" w:rsidP="00B637EC">
      <w:pPr>
        <w:pStyle w:val="ListParagraph"/>
        <w:spacing w:before="0" w:after="0" w:line="240" w:lineRule="auto"/>
        <w:ind w:right="990"/>
        <w:contextualSpacing w:val="0"/>
        <w:jc w:val="both"/>
        <w:rPr>
          <w:szCs w:val="18"/>
          <w:lang w:val="en-GB"/>
        </w:rPr>
      </w:pPr>
    </w:p>
    <w:p w:rsidR="00B637EC" w:rsidRPr="00B637EC" w:rsidRDefault="00C14407" w:rsidP="00F65311">
      <w:pPr>
        <w:pStyle w:val="ListParagraph"/>
        <w:numPr>
          <w:ilvl w:val="0"/>
          <w:numId w:val="65"/>
        </w:numPr>
        <w:spacing w:before="0" w:after="0" w:line="240" w:lineRule="auto"/>
        <w:ind w:left="360" w:right="990"/>
        <w:contextualSpacing w:val="0"/>
        <w:jc w:val="both"/>
      </w:pPr>
      <w:r w:rsidRPr="00B637EC">
        <w:t>Install NetmonPT3.msi and Microsoft_PT3_Parser.msi</w:t>
      </w:r>
      <w:r w:rsidR="00AA106A">
        <w:t>.</w:t>
      </w:r>
    </w:p>
    <w:p w:rsidR="00B637EC" w:rsidRPr="00B637EC" w:rsidRDefault="00C14407" w:rsidP="00F65311">
      <w:pPr>
        <w:pStyle w:val="ListParagraph"/>
        <w:numPr>
          <w:ilvl w:val="0"/>
          <w:numId w:val="65"/>
        </w:numPr>
        <w:spacing w:before="0" w:after="0" w:line="240" w:lineRule="auto"/>
        <w:ind w:left="360" w:right="990"/>
        <w:contextualSpacing w:val="0"/>
        <w:jc w:val="both"/>
      </w:pPr>
      <w:r w:rsidRPr="00B637EC">
        <w:t>Run netmon.exe and wait for parsers compile successfully.</w:t>
      </w:r>
    </w:p>
    <w:p w:rsidR="00C14407" w:rsidRPr="00B637EC" w:rsidRDefault="00C14407" w:rsidP="00F65311">
      <w:pPr>
        <w:pStyle w:val="ListParagraph"/>
        <w:numPr>
          <w:ilvl w:val="0"/>
          <w:numId w:val="65"/>
        </w:numPr>
        <w:spacing w:before="0" w:after="0" w:line="240" w:lineRule="auto"/>
        <w:ind w:left="360" w:right="990"/>
        <w:contextualSpacing w:val="0"/>
        <w:jc w:val="both"/>
      </w:pPr>
      <w:r w:rsidRPr="00B637EC">
        <w:t>Copy parsers folders:</w:t>
      </w:r>
    </w:p>
    <w:p w:rsidR="00C14407" w:rsidRPr="00B637EC" w:rsidRDefault="00C14407" w:rsidP="00F65311">
      <w:pPr>
        <w:pStyle w:val="ListParagraph"/>
        <w:ind w:left="360" w:right="990"/>
        <w:jc w:val="both"/>
        <w:rPr>
          <w:color w:val="0070C0"/>
        </w:rPr>
      </w:pPr>
      <w:r w:rsidRPr="00B637EC">
        <w:rPr>
          <w:color w:val="0070C0"/>
        </w:rPr>
        <w:t>xcopy /s "%ALLUSERSPROFILE%\Application Data\Microsoft</w:t>
      </w:r>
      <w:r w:rsidRPr="00B637EC">
        <w:rPr>
          <w:color w:val="0070C0"/>
          <w:highlight w:val="yellow"/>
        </w:rPr>
        <w:t>\</w:t>
      </w:r>
      <w:r w:rsidRPr="00B637EC">
        <w:rPr>
          <w:color w:val="0070C0"/>
        </w:rPr>
        <w:t>Network Monitor 3\NPL" "%ALLUSERSPROFILE%\Application Data\</w:t>
      </w:r>
      <w:r w:rsidRPr="00B637EC">
        <w:rPr>
          <w:color w:val="0070C0"/>
          <w:highlight w:val="yellow"/>
        </w:rPr>
        <w:t>Microsoft Network</w:t>
      </w:r>
      <w:r w:rsidRPr="00B637EC">
        <w:rPr>
          <w:color w:val="0070C0"/>
        </w:rPr>
        <w:t xml:space="preserve"> Monitor 3\NPL"</w:t>
      </w:r>
    </w:p>
    <w:p w:rsidR="00C14407" w:rsidRPr="00B637EC" w:rsidRDefault="00C14407" w:rsidP="00F65311">
      <w:pPr>
        <w:pStyle w:val="ListParagraph"/>
        <w:numPr>
          <w:ilvl w:val="0"/>
          <w:numId w:val="65"/>
        </w:numPr>
        <w:spacing w:before="0" w:after="0" w:line="240" w:lineRule="auto"/>
        <w:ind w:left="360" w:right="990"/>
        <w:jc w:val="both"/>
      </w:pPr>
      <w:r w:rsidRPr="00B637EC">
        <w:t>Copy sparser.npl:</w:t>
      </w:r>
    </w:p>
    <w:p w:rsidR="00C14407" w:rsidRPr="00B637EC" w:rsidRDefault="00C14407" w:rsidP="00F65311">
      <w:pPr>
        <w:pStyle w:val="ListParagraph"/>
        <w:ind w:left="360" w:right="990"/>
        <w:jc w:val="both"/>
        <w:rPr>
          <w:b/>
          <w:u w:val="single"/>
        </w:rPr>
      </w:pPr>
      <w:r w:rsidRPr="00B637EC">
        <w:rPr>
          <w:b/>
          <w:u w:val="single"/>
        </w:rPr>
        <w:t xml:space="preserve">At </w:t>
      </w:r>
      <w:r w:rsidR="00B637EC" w:rsidRPr="00B637EC">
        <w:rPr>
          <w:b/>
          <w:u w:val="single"/>
        </w:rPr>
        <w:t>Client (XP)</w:t>
      </w:r>
      <w:r w:rsidR="00E75ED4" w:rsidRPr="00E75ED4">
        <w:t>:</w:t>
      </w:r>
    </w:p>
    <w:p w:rsidR="00C14407" w:rsidRPr="00B637EC" w:rsidRDefault="00C14407" w:rsidP="00F65311">
      <w:pPr>
        <w:pStyle w:val="ListParagraph"/>
        <w:ind w:left="360" w:right="990"/>
        <w:jc w:val="both"/>
        <w:rPr>
          <w:color w:val="0070C0"/>
        </w:rPr>
      </w:pPr>
      <w:r w:rsidRPr="00B637EC">
        <w:rPr>
          <w:color w:val="0070C0"/>
        </w:rPr>
        <w:t>copy "%USERPROFILE%\Local Settings\Application Data\Microsoft\Network Monitor 3\sparser.npl" "%ALLUSERSPROFILE%\Application Data\Microsoft Network Monitor 3\NPL"</w:t>
      </w:r>
    </w:p>
    <w:p w:rsidR="00B637EC" w:rsidRPr="00B637EC" w:rsidRDefault="00B637EC" w:rsidP="00F65311">
      <w:pPr>
        <w:pStyle w:val="ListParagraph"/>
        <w:ind w:left="360" w:right="990"/>
        <w:jc w:val="both"/>
        <w:rPr>
          <w:b/>
          <w:u w:val="single"/>
        </w:rPr>
      </w:pPr>
      <w:r w:rsidRPr="00B637EC">
        <w:rPr>
          <w:b/>
          <w:u w:val="single"/>
        </w:rPr>
        <w:lastRenderedPageBreak/>
        <w:t>At Client (Vista)</w:t>
      </w:r>
      <w:r w:rsidR="00E75ED4" w:rsidRPr="00E75ED4">
        <w:t>:</w:t>
      </w:r>
    </w:p>
    <w:p w:rsidR="00C14407" w:rsidRPr="00B637EC" w:rsidRDefault="00C14407" w:rsidP="00F65311">
      <w:pPr>
        <w:pStyle w:val="ListParagraph"/>
        <w:ind w:left="360" w:right="990"/>
        <w:jc w:val="both"/>
        <w:rPr>
          <w:color w:val="0070C0"/>
        </w:rPr>
      </w:pPr>
      <w:r w:rsidRPr="00B637EC">
        <w:rPr>
          <w:color w:val="0070C0"/>
        </w:rPr>
        <w:t>copy "%USERPROFILE%\AppData\Local\Microsoft\Network Monitor 3\sparser.npl" "%ALLUSERSPROFILE%\Application Data\Microsoft Network Monitor 3\NPL"</w:t>
      </w:r>
    </w:p>
    <w:p w:rsidR="009C2D26" w:rsidRDefault="00A704E7" w:rsidP="00F65311">
      <w:pPr>
        <w:pStyle w:val="ListParagraph"/>
        <w:numPr>
          <w:ilvl w:val="0"/>
          <w:numId w:val="65"/>
        </w:numPr>
        <w:spacing w:before="0" w:after="0" w:line="240" w:lineRule="auto"/>
        <w:ind w:left="360" w:right="990"/>
        <w:jc w:val="both"/>
        <w:rPr>
          <w:lang w:eastAsia="zh-CN"/>
        </w:rPr>
      </w:pPr>
      <w:r w:rsidRPr="00B637EC">
        <w:t>Start</w:t>
      </w:r>
      <w:r w:rsidR="00C14407" w:rsidRPr="00B637EC">
        <w:t xml:space="preserve"> </w:t>
      </w:r>
      <w:r w:rsidR="00B637EC" w:rsidRPr="00B637EC">
        <w:t xml:space="preserve">running </w:t>
      </w:r>
      <w:r w:rsidRPr="00B637EC">
        <w:t>the project</w:t>
      </w:r>
      <w:r w:rsidR="00C14407" w:rsidRPr="00B637EC">
        <w:t>.</w:t>
      </w:r>
      <w:r w:rsidR="009C2D26">
        <w:rPr>
          <w:lang w:eastAsia="zh-CN"/>
        </w:rPr>
        <w:br w:type="page"/>
      </w:r>
    </w:p>
    <w:p w:rsidR="00B071C8" w:rsidRPr="00F93AA8" w:rsidRDefault="00883DDF" w:rsidP="00646FAE">
      <w:pPr>
        <w:pStyle w:val="Heading1"/>
        <w:rPr>
          <w:lang w:eastAsia="zh-CN"/>
        </w:rPr>
      </w:pPr>
      <w:bookmarkStart w:id="134" w:name="_Toc210371606"/>
      <w:r w:rsidRPr="00F93AA8">
        <w:rPr>
          <w:lang w:eastAsia="zh-CN"/>
        </w:rPr>
        <w:lastRenderedPageBreak/>
        <w:t>Appendix</w:t>
      </w:r>
      <w:bookmarkEnd w:id="126"/>
      <w:bookmarkEnd w:id="127"/>
      <w:bookmarkEnd w:id="134"/>
    </w:p>
    <w:p w:rsidR="007B1C12" w:rsidRPr="00F93AA8" w:rsidRDefault="007B1C12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35" w:name="_How_to_install"/>
      <w:bookmarkStart w:id="136" w:name="_Toc192321048"/>
      <w:bookmarkStart w:id="137" w:name="_Toc202285073"/>
      <w:bookmarkStart w:id="138" w:name="_Toc204053384"/>
      <w:bookmarkStart w:id="139" w:name="_Toc210371607"/>
      <w:bookmarkEnd w:id="135"/>
      <w:r w:rsidRPr="00F93AA8">
        <w:rPr>
          <w:lang w:eastAsia="zh-CN"/>
        </w:rPr>
        <w:t>How to install Domain Controller on Windows 200</w:t>
      </w:r>
      <w:bookmarkEnd w:id="136"/>
      <w:r w:rsidR="00F532F5" w:rsidRPr="00F93AA8">
        <w:rPr>
          <w:lang w:eastAsia="zh-CN"/>
        </w:rPr>
        <w:t>3</w:t>
      </w:r>
      <w:bookmarkEnd w:id="137"/>
      <w:bookmarkEnd w:id="138"/>
      <w:bookmarkEnd w:id="139"/>
    </w:p>
    <w:p w:rsidR="007A449B" w:rsidRPr="00F93AA8" w:rsidRDefault="007A449B" w:rsidP="0060059E">
      <w:pPr>
        <w:pStyle w:val="Heading3"/>
      </w:pPr>
      <w:bookmarkStart w:id="140" w:name="_How_to_install_4"/>
      <w:bookmarkStart w:id="141" w:name="_Install_Active_Directory"/>
      <w:bookmarkStart w:id="142" w:name="_Toc202285074"/>
      <w:bookmarkStart w:id="143" w:name="_Toc204053385"/>
      <w:bookmarkEnd w:id="140"/>
      <w:bookmarkEnd w:id="141"/>
      <w:r w:rsidRPr="00F93AA8">
        <w:t>Install</w:t>
      </w:r>
      <w:r w:rsidR="00F65311">
        <w:t>ing</w:t>
      </w:r>
      <w:r w:rsidRPr="00F93AA8">
        <w:t xml:space="preserve"> Active Directory Domain Services on </w:t>
      </w:r>
      <w:bookmarkEnd w:id="142"/>
      <w:r w:rsidR="00254B3B" w:rsidRPr="00F93AA8">
        <w:t>DC</w:t>
      </w:r>
      <w:bookmarkEnd w:id="143"/>
    </w:p>
    <w:p w:rsidR="00164836" w:rsidRPr="001D485C" w:rsidRDefault="00F93AA8" w:rsidP="005C3277">
      <w:pPr>
        <w:pStyle w:val="NormalWeb"/>
        <w:numPr>
          <w:ilvl w:val="1"/>
          <w:numId w:val="7"/>
        </w:numPr>
        <w:tabs>
          <w:tab w:val="clear" w:pos="1440"/>
          <w:tab w:val="num" w:pos="720"/>
        </w:tabs>
        <w:spacing w:before="0" w:beforeAutospacing="0" w:after="0" w:afterAutospacing="0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kern w:val="24"/>
          <w:sz w:val="20"/>
          <w:szCs w:val="20"/>
        </w:rPr>
        <w:t xml:space="preserve">Create and save a file </w:t>
      </w:r>
      <w:r w:rsidR="00164836" w:rsidRPr="001D485C">
        <w:rPr>
          <w:rFonts w:ascii="Arial" w:hAnsi="Arial" w:cs="Arial"/>
          <w:bCs/>
          <w:sz w:val="20"/>
          <w:szCs w:val="20"/>
        </w:rPr>
        <w:t xml:space="preserve">named </w:t>
      </w:r>
      <w:r w:rsidR="00164836" w:rsidRPr="001D485C">
        <w:rPr>
          <w:rFonts w:ascii="Arial" w:hAnsi="Arial" w:cs="Arial"/>
          <w:b/>
          <w:bCs/>
          <w:sz w:val="20"/>
          <w:szCs w:val="20"/>
        </w:rPr>
        <w:t xml:space="preserve">domain.txt </w:t>
      </w:r>
      <w:r w:rsidR="00164836" w:rsidRPr="001D485C">
        <w:rPr>
          <w:rFonts w:ascii="Arial" w:hAnsi="Arial" w:cs="Arial"/>
          <w:sz w:val="20"/>
          <w:szCs w:val="20"/>
          <w:lang w:eastAsia="zh-CN"/>
        </w:rPr>
        <w:t xml:space="preserve">in </w:t>
      </w:r>
      <w:r w:rsidR="00164836" w:rsidRPr="001D485C">
        <w:rPr>
          <w:rFonts w:ascii="Arial" w:hAnsi="Arial" w:cs="Arial"/>
          <w:b/>
          <w:sz w:val="20"/>
          <w:szCs w:val="20"/>
          <w:lang w:eastAsia="zh-CN"/>
        </w:rPr>
        <w:t>C:\</w:t>
      </w:r>
      <w:r w:rsidRPr="001D485C">
        <w:rPr>
          <w:rFonts w:ascii="Arial" w:hAnsi="Arial" w:cs="Arial"/>
          <w:b/>
          <w:sz w:val="20"/>
          <w:szCs w:val="20"/>
          <w:lang w:eastAsia="zh-CN"/>
        </w:rPr>
        <w:t xml:space="preserve"> </w:t>
      </w:r>
      <w:r w:rsidRPr="001D485C">
        <w:rPr>
          <w:rFonts w:ascii="Arial" w:hAnsi="Arial" w:cs="Arial"/>
          <w:sz w:val="20"/>
          <w:szCs w:val="20"/>
          <w:lang w:eastAsia="zh-CN"/>
        </w:rPr>
        <w:t>with following content.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[DCINSTALL]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 xml:space="preserve">ReplicaOrNewDomain=Domain 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TreeOrChild=Tree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CreateOrJoin=Create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NewDomainDNSName=</w:t>
      </w:r>
      <w:r w:rsidR="00361A99" w:rsidRPr="001D485C">
        <w:rPr>
          <w:rFonts w:ascii="Arial" w:hAnsi="Arial" w:cs="Arial"/>
          <w:b/>
          <w:kern w:val="24"/>
          <w:sz w:val="20"/>
          <w:szCs w:val="20"/>
        </w:rPr>
        <w:t>contoso</w:t>
      </w:r>
      <w:r w:rsidRPr="001D485C">
        <w:rPr>
          <w:rFonts w:ascii="Arial" w:hAnsi="Arial" w:cs="Arial"/>
          <w:b/>
          <w:kern w:val="24"/>
          <w:sz w:val="20"/>
          <w:szCs w:val="20"/>
        </w:rPr>
        <w:t>.com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DNSOnNetwork=yes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DomainNetbiosName=</w:t>
      </w:r>
      <w:r w:rsidR="00361A99" w:rsidRPr="001D485C">
        <w:rPr>
          <w:rFonts w:ascii="Arial" w:hAnsi="Arial" w:cs="Arial"/>
          <w:b/>
          <w:kern w:val="24"/>
          <w:sz w:val="20"/>
          <w:szCs w:val="20"/>
        </w:rPr>
        <w:t>contoso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AutoConfigDNS=yes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SiteName=Defaule-First-Site-Name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AllowAnonymousAccess=yes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DatabasePath=%systemroot%\ntds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LogPath=%systemroot%\ntds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SYSVOLPath=%systemroot%\sysvol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SafeModeAdminPassword=Password01!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>CriticalReplicationOnly=No</w:t>
      </w:r>
    </w:p>
    <w:p w:rsidR="00164836" w:rsidRPr="001D485C" w:rsidRDefault="00164836" w:rsidP="007008EE">
      <w:pPr>
        <w:pStyle w:val="NormalWeb"/>
        <w:spacing w:line="360" w:lineRule="auto"/>
        <w:ind w:left="720"/>
        <w:contextualSpacing/>
        <w:rPr>
          <w:rFonts w:ascii="Arial" w:hAnsi="Arial" w:cs="Arial"/>
          <w:b/>
          <w:kern w:val="24"/>
          <w:sz w:val="20"/>
          <w:szCs w:val="20"/>
        </w:rPr>
      </w:pPr>
      <w:r w:rsidRPr="001D485C">
        <w:rPr>
          <w:rFonts w:ascii="Arial" w:hAnsi="Arial" w:cs="Arial"/>
          <w:b/>
          <w:kern w:val="24"/>
          <w:sz w:val="20"/>
          <w:szCs w:val="20"/>
        </w:rPr>
        <w:t xml:space="preserve">RebootOnSuccess=yes </w:t>
      </w:r>
    </w:p>
    <w:p w:rsidR="00F93AA8" w:rsidRPr="001D485C" w:rsidRDefault="00F65311" w:rsidP="007008EE">
      <w:pPr>
        <w:pStyle w:val="NormalWeb"/>
        <w:numPr>
          <w:ilvl w:val="1"/>
          <w:numId w:val="7"/>
        </w:numPr>
        <w:tabs>
          <w:tab w:val="clear" w:pos="1440"/>
          <w:tab w:val="num" w:pos="720"/>
        </w:tabs>
        <w:spacing w:line="360" w:lineRule="auto"/>
        <w:ind w:left="720"/>
        <w:contextualSpacing/>
        <w:rPr>
          <w:rFonts w:ascii="Arial" w:hAnsi="Arial" w:cs="Arial"/>
          <w:sz w:val="20"/>
          <w:szCs w:val="20"/>
          <w:lang w:eastAsia="zh-CN"/>
        </w:rPr>
      </w:pPr>
      <w:r>
        <w:rPr>
          <w:rFonts w:ascii="Arial" w:hAnsi="Arial" w:cs="Arial"/>
          <w:sz w:val="20"/>
          <w:szCs w:val="20"/>
          <w:lang w:eastAsia="zh-CN"/>
        </w:rPr>
        <w:t xml:space="preserve">Go to </w:t>
      </w:r>
      <w:r w:rsidR="00E75ED4" w:rsidRPr="00E75ED4">
        <w:rPr>
          <w:rFonts w:ascii="Arial" w:hAnsi="Arial" w:cs="Arial"/>
          <w:b/>
          <w:sz w:val="20"/>
          <w:szCs w:val="20"/>
          <w:lang w:eastAsia="zh-CN"/>
        </w:rPr>
        <w:t>Start</w:t>
      </w:r>
      <w:r>
        <w:rPr>
          <w:rFonts w:ascii="Arial" w:hAnsi="Arial" w:cs="Arial"/>
          <w:sz w:val="20"/>
          <w:szCs w:val="20"/>
          <w:lang w:eastAsia="zh-CN"/>
        </w:rPr>
        <w:t xml:space="preserve"> and </w:t>
      </w:r>
      <w:r w:rsidRPr="001D485C">
        <w:rPr>
          <w:rFonts w:ascii="Arial" w:hAnsi="Arial" w:cs="Arial"/>
          <w:sz w:val="20"/>
          <w:szCs w:val="20"/>
          <w:lang w:eastAsia="zh-CN"/>
        </w:rPr>
        <w:t xml:space="preserve">click </w:t>
      </w:r>
      <w:r w:rsidR="00164836" w:rsidRPr="001D485C">
        <w:rPr>
          <w:rFonts w:ascii="Arial" w:hAnsi="Arial" w:cs="Arial"/>
          <w:b/>
          <w:sz w:val="20"/>
          <w:szCs w:val="20"/>
          <w:lang w:eastAsia="zh-CN"/>
        </w:rPr>
        <w:t>Run</w:t>
      </w:r>
      <w:r w:rsidR="00F93AA8" w:rsidRPr="001D485C">
        <w:rPr>
          <w:rFonts w:ascii="Arial" w:hAnsi="Arial" w:cs="Arial"/>
          <w:sz w:val="20"/>
          <w:szCs w:val="20"/>
          <w:lang w:eastAsia="zh-CN"/>
        </w:rPr>
        <w:t>.</w:t>
      </w:r>
    </w:p>
    <w:p w:rsidR="00164836" w:rsidRPr="001D485C" w:rsidRDefault="00F93AA8" w:rsidP="007008EE">
      <w:pPr>
        <w:pStyle w:val="NormalWeb"/>
        <w:numPr>
          <w:ilvl w:val="1"/>
          <w:numId w:val="7"/>
        </w:numPr>
        <w:tabs>
          <w:tab w:val="clear" w:pos="1440"/>
          <w:tab w:val="num" w:pos="720"/>
        </w:tabs>
        <w:spacing w:line="360" w:lineRule="auto"/>
        <w:ind w:left="720"/>
        <w:contextualSpacing/>
        <w:rPr>
          <w:rFonts w:ascii="Arial" w:hAnsi="Arial" w:cs="Arial"/>
          <w:sz w:val="20"/>
          <w:szCs w:val="20"/>
          <w:lang w:eastAsia="zh-CN"/>
        </w:rPr>
      </w:pPr>
      <w:r w:rsidRPr="001D485C">
        <w:rPr>
          <w:rFonts w:ascii="Arial" w:hAnsi="Arial" w:cs="Arial"/>
          <w:sz w:val="20"/>
          <w:szCs w:val="20"/>
          <w:lang w:eastAsia="zh-CN"/>
        </w:rPr>
        <w:t>T</w:t>
      </w:r>
      <w:r w:rsidR="00164836" w:rsidRPr="001D485C">
        <w:rPr>
          <w:rFonts w:ascii="Arial" w:hAnsi="Arial" w:cs="Arial"/>
          <w:sz w:val="20"/>
          <w:szCs w:val="20"/>
          <w:lang w:eastAsia="zh-CN"/>
        </w:rPr>
        <w:t xml:space="preserve">ype </w:t>
      </w:r>
      <w:r w:rsidR="00164836" w:rsidRPr="001D485C">
        <w:rPr>
          <w:rFonts w:ascii="Arial" w:hAnsi="Arial" w:cs="Arial"/>
          <w:b/>
          <w:sz w:val="20"/>
          <w:szCs w:val="20"/>
          <w:lang w:eastAsia="zh-CN"/>
        </w:rPr>
        <w:t>d</w:t>
      </w:r>
      <w:r w:rsidR="00164836" w:rsidRPr="001D485C">
        <w:rPr>
          <w:rFonts w:ascii="Arial" w:hAnsi="Arial" w:cs="Arial"/>
          <w:b/>
          <w:color w:val="000000"/>
          <w:sz w:val="20"/>
          <w:szCs w:val="20"/>
        </w:rPr>
        <w:t>cpromo /answer:c:\domain.txt</w:t>
      </w:r>
    </w:p>
    <w:p w:rsidR="00A832EB" w:rsidRPr="006A7CD9" w:rsidRDefault="00A47B0C" w:rsidP="00F65311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314700" cy="1704975"/>
            <wp:effectExtent l="19050" t="19050" r="19050" b="2857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04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64836" w:rsidRPr="00F93AA8" w:rsidRDefault="000E067B" w:rsidP="003B5CE6">
      <w:pPr>
        <w:pStyle w:val="Caption"/>
        <w:rPr>
          <w:highlight w:val="yellow"/>
        </w:rPr>
      </w:pPr>
      <w:r w:rsidRPr="00F93AA8">
        <w:rPr>
          <w:highlight w:val="yellow"/>
        </w:rPr>
        <w:t xml:space="preserve">Figure </w:t>
      </w:r>
      <w:r w:rsidR="00114C9F">
        <w:rPr>
          <w:highlight w:val="yellow"/>
        </w:rPr>
        <w:t>7</w:t>
      </w:r>
      <w:r w:rsidR="00B66A2E" w:rsidRPr="00F93AA8">
        <w:rPr>
          <w:highlight w:val="yellow"/>
        </w:rPr>
        <w:t>-1</w:t>
      </w:r>
      <w:r w:rsidR="000A5464" w:rsidRPr="00F93AA8">
        <w:rPr>
          <w:highlight w:val="yellow"/>
        </w:rPr>
        <w:t>-1</w:t>
      </w:r>
      <w:r w:rsidR="00603ACB" w:rsidRPr="00F93AA8">
        <w:rPr>
          <w:highlight w:val="yellow"/>
        </w:rPr>
        <w:t xml:space="preserve"> P</w:t>
      </w:r>
      <w:r w:rsidR="00A832EB" w:rsidRPr="00F93AA8">
        <w:rPr>
          <w:highlight w:val="yellow"/>
        </w:rPr>
        <w:t>romote a Domain Controller</w:t>
      </w:r>
    </w:p>
    <w:p w:rsidR="00A832EB" w:rsidRPr="007008EE" w:rsidRDefault="00A832EB" w:rsidP="007008EE">
      <w:pPr>
        <w:pStyle w:val="NormalWeb"/>
        <w:numPr>
          <w:ilvl w:val="1"/>
          <w:numId w:val="7"/>
        </w:numPr>
        <w:tabs>
          <w:tab w:val="clear" w:pos="1440"/>
          <w:tab w:val="num" w:pos="720"/>
        </w:tabs>
        <w:spacing w:line="360" w:lineRule="auto"/>
        <w:ind w:left="720"/>
        <w:contextualSpacing/>
        <w:rPr>
          <w:rFonts w:cs="Arial"/>
          <w:sz w:val="18"/>
          <w:szCs w:val="20"/>
          <w:lang w:eastAsia="zh-CN"/>
        </w:rPr>
      </w:pPr>
      <w:r w:rsidRPr="00F93AA8">
        <w:rPr>
          <w:rFonts w:cs="Arial"/>
          <w:color w:val="000000"/>
          <w:sz w:val="18"/>
          <w:szCs w:val="20"/>
        </w:rPr>
        <w:t xml:space="preserve">Click </w:t>
      </w:r>
      <w:r w:rsidRPr="00F93AA8">
        <w:rPr>
          <w:rFonts w:cs="Arial"/>
          <w:b/>
          <w:color w:val="000000"/>
          <w:sz w:val="18"/>
          <w:szCs w:val="20"/>
        </w:rPr>
        <w:t>OK</w:t>
      </w:r>
      <w:r w:rsidR="00E75ED4" w:rsidRPr="00E75ED4">
        <w:rPr>
          <w:rFonts w:cs="Arial"/>
          <w:color w:val="000000"/>
          <w:sz w:val="18"/>
          <w:szCs w:val="20"/>
        </w:rPr>
        <w:t>.</w:t>
      </w:r>
    </w:p>
    <w:p w:rsidR="00631D26" w:rsidRPr="00F93AA8" w:rsidRDefault="00631D26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44" w:name="_Install_Active_Directory_1"/>
      <w:bookmarkStart w:id="145" w:name="_How_to_install_8"/>
      <w:bookmarkStart w:id="146" w:name="_Toc199851846"/>
      <w:bookmarkStart w:id="147" w:name="_Toc202285078"/>
      <w:bookmarkStart w:id="148" w:name="_Toc204053386"/>
      <w:bookmarkStart w:id="149" w:name="_Toc210371608"/>
      <w:bookmarkEnd w:id="144"/>
      <w:bookmarkEnd w:id="145"/>
      <w:r w:rsidRPr="00F93AA8">
        <w:rPr>
          <w:lang w:eastAsia="zh-CN"/>
        </w:rPr>
        <w:lastRenderedPageBreak/>
        <w:t>How to install Domain Controller on Windows 2008</w:t>
      </w:r>
      <w:bookmarkEnd w:id="146"/>
      <w:bookmarkEnd w:id="147"/>
      <w:bookmarkEnd w:id="148"/>
      <w:bookmarkEnd w:id="149"/>
    </w:p>
    <w:p w:rsidR="00807202" w:rsidRPr="00F93AA8" w:rsidRDefault="00807202" w:rsidP="0060059E">
      <w:pPr>
        <w:pStyle w:val="Heading3"/>
      </w:pPr>
      <w:bookmarkStart w:id="150" w:name="_Install_Active_Directory_3"/>
      <w:bookmarkStart w:id="151" w:name="_Install_Active_Directory_4"/>
      <w:bookmarkStart w:id="152" w:name="_Toc202285080"/>
      <w:bookmarkStart w:id="153" w:name="_Toc204053387"/>
      <w:bookmarkEnd w:id="150"/>
      <w:bookmarkEnd w:id="151"/>
      <w:r w:rsidRPr="00F93AA8">
        <w:t>Install</w:t>
      </w:r>
      <w:r w:rsidR="00F65311">
        <w:t>ing</w:t>
      </w:r>
      <w:r w:rsidRPr="00F93AA8">
        <w:t xml:space="preserve"> Active Directory Domain Services on </w:t>
      </w:r>
      <w:bookmarkEnd w:id="152"/>
      <w:r w:rsidR="00254B3B" w:rsidRPr="00F93AA8">
        <w:t>DC</w:t>
      </w:r>
      <w:bookmarkEnd w:id="153"/>
    </w:p>
    <w:p w:rsidR="00F93AA8" w:rsidRPr="00F93AA8" w:rsidRDefault="00F93AA8" w:rsidP="007008EE">
      <w:pPr>
        <w:pStyle w:val="ListParagraph"/>
        <w:numPr>
          <w:ilvl w:val="0"/>
          <w:numId w:val="10"/>
        </w:numPr>
        <w:spacing w:before="0" w:after="0"/>
        <w:ind w:left="720"/>
      </w:pPr>
      <w:r w:rsidRPr="00F93AA8">
        <w:t xml:space="preserve">Run </w:t>
      </w:r>
      <w:r w:rsidR="00F65311" w:rsidRPr="00F93AA8">
        <w:rPr>
          <w:b/>
        </w:rPr>
        <w:t>cmd</w:t>
      </w:r>
      <w:r w:rsidRPr="00F93AA8">
        <w:rPr>
          <w:b/>
        </w:rPr>
        <w:t>.exe</w:t>
      </w:r>
      <w:r w:rsidRPr="00F93AA8">
        <w:t>.</w:t>
      </w:r>
    </w:p>
    <w:p w:rsidR="00807202" w:rsidRPr="00F93AA8" w:rsidRDefault="00807202" w:rsidP="007008EE">
      <w:pPr>
        <w:pStyle w:val="ListParagraph"/>
        <w:numPr>
          <w:ilvl w:val="0"/>
          <w:numId w:val="10"/>
        </w:numPr>
        <w:spacing w:before="0" w:after="0"/>
        <w:ind w:left="720"/>
      </w:pPr>
      <w:r w:rsidRPr="00F93AA8">
        <w:t>Type the following command:</w:t>
      </w:r>
    </w:p>
    <w:p w:rsidR="00807202" w:rsidRPr="00F93AA8" w:rsidRDefault="00807202" w:rsidP="007008EE">
      <w:pPr>
        <w:pStyle w:val="ListParagraph"/>
        <w:spacing w:before="0" w:after="0"/>
        <w:rPr>
          <w:b/>
        </w:rPr>
      </w:pPr>
      <w:r w:rsidRPr="00F93AA8">
        <w:rPr>
          <w:b/>
        </w:rPr>
        <w:t>dcpromo /unattend /InstallDns:yes /dnsOnNetwork:yes /replicaOrNewDomain:domain /newDomain:forest /newDomainDnsName:contoso.com /DomainNetbiosName:contoso  /databasePath:"c:\ntds" /logPath:"c:\ntdslogs" /sysvolpath:"c:\sysvol" /safeModeAdminPassword:Password01!/forestLevel:2 /domainLevel:2 /rebootOnCompletion:yes</w:t>
      </w:r>
    </w:p>
    <w:p w:rsidR="00807202" w:rsidRPr="00F93AA8" w:rsidRDefault="007F3A4F" w:rsidP="007008EE">
      <w:pPr>
        <w:pStyle w:val="ListParagraph"/>
        <w:numPr>
          <w:ilvl w:val="0"/>
          <w:numId w:val="10"/>
        </w:numPr>
        <w:spacing w:before="0" w:after="0"/>
        <w:ind w:left="720"/>
      </w:pPr>
      <w:r w:rsidRPr="00F93AA8">
        <w:t>P</w:t>
      </w:r>
      <w:r w:rsidR="00807202" w:rsidRPr="00F93AA8">
        <w:t xml:space="preserve">ress </w:t>
      </w:r>
      <w:r w:rsidR="00807202" w:rsidRPr="00F93AA8">
        <w:rPr>
          <w:b/>
        </w:rPr>
        <w:t>ENTER</w:t>
      </w:r>
      <w:r w:rsidR="00807202" w:rsidRPr="00F93AA8">
        <w:t>.</w:t>
      </w:r>
    </w:p>
    <w:p w:rsidR="00603ACB" w:rsidRPr="006A7CD9" w:rsidRDefault="00A47B0C" w:rsidP="001D485C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5486400" cy="1085850"/>
            <wp:effectExtent l="19050" t="19050" r="19050" b="19050"/>
            <wp:docPr id="33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07202" w:rsidRPr="006A7CD9" w:rsidRDefault="00603ACB" w:rsidP="003B5CE6">
      <w:pPr>
        <w:pStyle w:val="Caption"/>
        <w:rPr>
          <w:highlight w:val="yellow"/>
        </w:rPr>
      </w:pPr>
      <w:r w:rsidRPr="00F93AA8">
        <w:rPr>
          <w:highlight w:val="yellow"/>
        </w:rPr>
        <w:t xml:space="preserve">Figure </w:t>
      </w:r>
      <w:r w:rsidR="00114C9F">
        <w:rPr>
          <w:highlight w:val="yellow"/>
        </w:rPr>
        <w:t>7</w:t>
      </w:r>
      <w:r w:rsidR="00B66A2E" w:rsidRPr="00F93AA8">
        <w:rPr>
          <w:highlight w:val="yellow"/>
        </w:rPr>
        <w:t>-2</w:t>
      </w:r>
      <w:r w:rsidR="000A5464" w:rsidRPr="00F93AA8">
        <w:rPr>
          <w:highlight w:val="yellow"/>
        </w:rPr>
        <w:t>-1</w:t>
      </w:r>
      <w:r w:rsidRPr="00F93AA8">
        <w:rPr>
          <w:highlight w:val="yellow"/>
        </w:rPr>
        <w:t xml:space="preserve"> Promo</w:t>
      </w:r>
      <w:r w:rsidR="00A832EB" w:rsidRPr="00F93AA8">
        <w:rPr>
          <w:highlight w:val="yellow"/>
        </w:rPr>
        <w:t>te domain controller by console</w:t>
      </w:r>
    </w:p>
    <w:p w:rsidR="008A4E08" w:rsidRPr="00F93AA8" w:rsidRDefault="00A13B5E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54" w:name="_How_to_install_1"/>
      <w:bookmarkStart w:id="155" w:name="_Toc192064894"/>
      <w:bookmarkStart w:id="156" w:name="_Toc202285081"/>
      <w:bookmarkStart w:id="157" w:name="_Toc204053388"/>
      <w:bookmarkEnd w:id="154"/>
      <w:r>
        <w:br w:type="page"/>
      </w:r>
      <w:bookmarkStart w:id="158" w:name="_Toc210371609"/>
      <w:r w:rsidR="008A4E08" w:rsidRPr="00F93AA8">
        <w:rPr>
          <w:lang w:eastAsia="zh-CN"/>
        </w:rPr>
        <w:lastRenderedPageBreak/>
        <w:t>How to install Visual Studio 200</w:t>
      </w:r>
      <w:bookmarkEnd w:id="155"/>
      <w:r w:rsidR="00754A92" w:rsidRPr="00F93AA8">
        <w:rPr>
          <w:lang w:eastAsia="zh-CN"/>
        </w:rPr>
        <w:t>8</w:t>
      </w:r>
      <w:bookmarkEnd w:id="156"/>
      <w:bookmarkEnd w:id="157"/>
      <w:bookmarkEnd w:id="158"/>
    </w:p>
    <w:p w:rsidR="00F93AA8" w:rsidRPr="00F93AA8" w:rsidRDefault="00F93AA8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t xml:space="preserve">Open </w:t>
      </w:r>
      <w:r w:rsidR="008A4E08" w:rsidRPr="00F93AA8">
        <w:rPr>
          <w:b/>
          <w:lang w:eastAsia="zh-CN"/>
        </w:rPr>
        <w:t>VSTS\VS</w:t>
      </w:r>
      <w:r w:rsidR="008A4E08" w:rsidRPr="00F93AA8">
        <w:rPr>
          <w:lang w:eastAsia="zh-CN"/>
        </w:rPr>
        <w:t xml:space="preserve"> directory</w:t>
      </w:r>
      <w:r w:rsidRPr="00F93AA8">
        <w:rPr>
          <w:lang w:eastAsia="zh-CN"/>
        </w:rPr>
        <w:t>.</w:t>
      </w:r>
    </w:p>
    <w:p w:rsidR="008A4E08" w:rsidRPr="00F93AA8" w:rsidRDefault="002B3D2C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t>Double c</w:t>
      </w:r>
      <w:r w:rsidR="008A4E08" w:rsidRPr="00F93AA8">
        <w:rPr>
          <w:lang w:eastAsia="zh-CN"/>
        </w:rPr>
        <w:t xml:space="preserve">lick </w:t>
      </w:r>
      <w:r w:rsidR="008A4E08" w:rsidRPr="00F93AA8">
        <w:rPr>
          <w:b/>
          <w:lang w:eastAsia="zh-CN"/>
        </w:rPr>
        <w:t>setup.exe</w:t>
      </w:r>
      <w:r w:rsidR="008A4E08" w:rsidRPr="00F93AA8">
        <w:rPr>
          <w:lang w:eastAsia="zh-CN"/>
        </w:rPr>
        <w:t>.</w:t>
      </w:r>
    </w:p>
    <w:p w:rsidR="00B50EB0" w:rsidRPr="00F93AA8" w:rsidRDefault="00B50EB0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t xml:space="preserve">Click </w:t>
      </w:r>
      <w:r w:rsidRPr="00F93AA8">
        <w:rPr>
          <w:b/>
          <w:lang w:eastAsia="zh-CN"/>
        </w:rPr>
        <w:t>Install Visual Studio 2008</w:t>
      </w:r>
      <w:r w:rsidRPr="00F93AA8">
        <w:rPr>
          <w:lang w:eastAsia="zh-CN"/>
        </w:rPr>
        <w:t>.</w:t>
      </w:r>
    </w:p>
    <w:p w:rsidR="00B50EB0" w:rsidRPr="006A7CD9" w:rsidRDefault="00A47B0C" w:rsidP="001D485C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762375" cy="3067050"/>
            <wp:effectExtent l="19050" t="19050" r="28575" b="19050"/>
            <wp:docPr id="34" name="Picture 2" descr="\\baoyanbin\Pics\V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baoyanbin\Pics\VS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067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50EB0" w:rsidRPr="006A7CD9" w:rsidRDefault="00B50EB0" w:rsidP="003B5CE6">
      <w:pPr>
        <w:pStyle w:val="Caption"/>
        <w:rPr>
          <w:highlight w:val="yellow"/>
        </w:rPr>
      </w:pPr>
      <w:bookmarkStart w:id="159" w:name="OLE_LINK1"/>
      <w:bookmarkStart w:id="160" w:name="OLE_LINK2"/>
      <w:r w:rsidRPr="00F93AA8">
        <w:rPr>
          <w:highlight w:val="yellow"/>
        </w:rPr>
        <w:t xml:space="preserve">Figure </w:t>
      </w:r>
      <w:r w:rsidR="002D4802" w:rsidRPr="006A7CD9">
        <w:rPr>
          <w:highlight w:val="yellow"/>
        </w:rPr>
        <w:fldChar w:fldCharType="begin"/>
      </w:r>
      <w:r w:rsidR="00544677" w:rsidRPr="00F93AA8">
        <w:rPr>
          <w:highlight w:val="yellow"/>
        </w:rPr>
        <w:instrText xml:space="preserve"> SEQ Figure \* ARABIC </w:instrText>
      </w:r>
      <w:r w:rsidR="002D4802" w:rsidRPr="006A7CD9">
        <w:rPr>
          <w:highlight w:val="yellow"/>
        </w:rPr>
        <w:fldChar w:fldCharType="separate"/>
      </w:r>
      <w:r w:rsidR="00114C9F">
        <w:rPr>
          <w:highlight w:val="yellow"/>
        </w:rPr>
        <w:t>7</w:t>
      </w:r>
      <w:r w:rsidR="00B66A2E" w:rsidRPr="00F93AA8">
        <w:rPr>
          <w:highlight w:val="yellow"/>
        </w:rPr>
        <w:t>-3</w:t>
      </w:r>
      <w:r w:rsidR="002D4802" w:rsidRPr="006A7CD9">
        <w:rPr>
          <w:highlight w:val="yellow"/>
        </w:rPr>
        <w:fldChar w:fldCharType="end"/>
      </w:r>
      <w:r w:rsidRPr="00F93AA8">
        <w:rPr>
          <w:highlight w:val="yellow"/>
        </w:rPr>
        <w:t>-1 Install Visual Studio 2008</w:t>
      </w:r>
    </w:p>
    <w:bookmarkEnd w:id="159"/>
    <w:bookmarkEnd w:id="160"/>
    <w:p w:rsidR="00B50EB0" w:rsidRPr="00F93AA8" w:rsidRDefault="00B50EB0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t xml:space="preserve">Click </w:t>
      </w:r>
      <w:r w:rsidRPr="00F93AA8">
        <w:rPr>
          <w:b/>
          <w:lang w:eastAsia="zh-CN"/>
        </w:rPr>
        <w:t>Next</w:t>
      </w:r>
      <w:r w:rsidRPr="00F93AA8">
        <w:rPr>
          <w:lang w:eastAsia="zh-CN"/>
        </w:rPr>
        <w:t>.</w:t>
      </w:r>
    </w:p>
    <w:p w:rsidR="00B50EB0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181475" cy="3219450"/>
            <wp:effectExtent l="19050" t="19050" r="28575" b="19050"/>
            <wp:docPr id="35" name="Picture 3" descr="\\baoyanbin\Pics\V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baoyanbin\Pics\VS2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219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50EB0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B66A2E" w:rsidRPr="00F93AA8">
        <w:rPr>
          <w:highlight w:val="yellow"/>
        </w:rPr>
        <w:t>3</w:t>
      </w:r>
      <w:r w:rsidR="00B50EB0" w:rsidRPr="00F93AA8">
        <w:rPr>
          <w:highlight w:val="yellow"/>
        </w:rPr>
        <w:t>-2 Install Visual Studio 2008</w:t>
      </w:r>
    </w:p>
    <w:p w:rsidR="00B50EB0" w:rsidRPr="00F93AA8" w:rsidRDefault="00B50EB0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lastRenderedPageBreak/>
        <w:t xml:space="preserve">Select </w:t>
      </w:r>
      <w:r w:rsidRPr="00F93AA8">
        <w:rPr>
          <w:b/>
          <w:lang w:eastAsia="zh-CN"/>
        </w:rPr>
        <w:t>I have read and accept the license terms</w:t>
      </w:r>
      <w:r w:rsidRPr="00F93AA8">
        <w:rPr>
          <w:lang w:eastAsia="zh-CN"/>
        </w:rPr>
        <w:t xml:space="preserve"> and click </w:t>
      </w:r>
      <w:r w:rsidRPr="00F93AA8">
        <w:rPr>
          <w:b/>
          <w:lang w:eastAsia="zh-CN"/>
        </w:rPr>
        <w:t>Next</w:t>
      </w:r>
      <w:r w:rsidRPr="00F93AA8">
        <w:rPr>
          <w:lang w:eastAsia="zh-CN"/>
        </w:rPr>
        <w:t>.</w:t>
      </w:r>
    </w:p>
    <w:p w:rsidR="00B50EB0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524375" cy="3476625"/>
            <wp:effectExtent l="19050" t="19050" r="28575" b="28575"/>
            <wp:docPr id="36" name="Picture 4" descr="\\baoyanbin\Pics\V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baoyanbin\Pics\VS3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4766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50EB0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B66A2E" w:rsidRPr="00F93AA8">
        <w:rPr>
          <w:highlight w:val="yellow"/>
        </w:rPr>
        <w:t>3</w:t>
      </w:r>
      <w:r w:rsidR="00B50EB0" w:rsidRPr="00F93AA8">
        <w:rPr>
          <w:highlight w:val="yellow"/>
        </w:rPr>
        <w:t>-3 Install Visual Studio 2008</w:t>
      </w:r>
    </w:p>
    <w:p w:rsidR="008A4E08" w:rsidRPr="00F93AA8" w:rsidRDefault="00F03D56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b/>
          <w:lang w:eastAsia="zh-CN"/>
        </w:rPr>
      </w:pPr>
      <w:r>
        <w:rPr>
          <w:lang w:eastAsia="zh-CN"/>
        </w:rPr>
        <w:t>Select</w:t>
      </w:r>
      <w:r w:rsidRPr="00F93AA8">
        <w:rPr>
          <w:lang w:eastAsia="zh-CN"/>
        </w:rPr>
        <w:t xml:space="preserve"> </w:t>
      </w:r>
      <w:r w:rsidR="008A4E08" w:rsidRPr="00F93AA8">
        <w:rPr>
          <w:b/>
          <w:lang w:eastAsia="zh-CN"/>
        </w:rPr>
        <w:t>Custom</w:t>
      </w:r>
      <w:r w:rsidR="008A4E08" w:rsidRPr="00F93AA8">
        <w:rPr>
          <w:lang w:eastAsia="zh-CN"/>
        </w:rPr>
        <w:t xml:space="preserve"> and click </w:t>
      </w:r>
      <w:r w:rsidR="00F93AA8" w:rsidRPr="00F93AA8">
        <w:rPr>
          <w:b/>
          <w:lang w:eastAsia="zh-CN"/>
        </w:rPr>
        <w:t>N</w:t>
      </w:r>
      <w:r w:rsidR="008A4E08" w:rsidRPr="00F93AA8">
        <w:rPr>
          <w:b/>
          <w:lang w:eastAsia="zh-CN"/>
        </w:rPr>
        <w:t>ext</w:t>
      </w:r>
      <w:r w:rsidR="002B3D2C" w:rsidRPr="00F93AA8">
        <w:rPr>
          <w:lang w:eastAsia="zh-CN"/>
        </w:rPr>
        <w:t>.</w:t>
      </w:r>
    </w:p>
    <w:p w:rsidR="00B50EB0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514850" cy="3476625"/>
            <wp:effectExtent l="19050" t="19050" r="19050" b="28575"/>
            <wp:docPr id="37" name="Picture 5" descr="\\baoyanbin\Pics\V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baoyanbin\Pics\VS4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4766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50EB0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B66A2E" w:rsidRPr="00F93AA8">
        <w:rPr>
          <w:highlight w:val="yellow"/>
        </w:rPr>
        <w:t>3</w:t>
      </w:r>
      <w:r w:rsidR="00B50EB0" w:rsidRPr="00F93AA8">
        <w:rPr>
          <w:highlight w:val="yellow"/>
        </w:rPr>
        <w:t>-4 Install Visual Studio 2008</w:t>
      </w:r>
    </w:p>
    <w:p w:rsidR="008A4E08" w:rsidRPr="00F93AA8" w:rsidRDefault="00F93AA8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lastRenderedPageBreak/>
        <w:t>Select</w:t>
      </w:r>
      <w:r w:rsidR="008A4E08" w:rsidRPr="00F93AA8">
        <w:rPr>
          <w:lang w:eastAsia="zh-CN"/>
        </w:rPr>
        <w:t xml:space="preserve"> the necessary component</w:t>
      </w:r>
      <w:r w:rsidRPr="00F93AA8">
        <w:rPr>
          <w:lang w:eastAsia="zh-CN"/>
        </w:rPr>
        <w:t>s</w:t>
      </w:r>
      <w:r w:rsidR="008A4E08" w:rsidRPr="00F93AA8">
        <w:rPr>
          <w:lang w:eastAsia="zh-CN"/>
        </w:rPr>
        <w:t xml:space="preserve"> as </w:t>
      </w:r>
      <w:r w:rsidR="00083462">
        <w:rPr>
          <w:lang w:eastAsia="zh-CN"/>
        </w:rPr>
        <w:t>shown</w:t>
      </w:r>
      <w:r w:rsidR="008A4E08" w:rsidRPr="00F93AA8">
        <w:rPr>
          <w:lang w:eastAsia="zh-CN"/>
        </w:rPr>
        <w:t xml:space="preserve"> and </w:t>
      </w:r>
      <w:r w:rsidRPr="00F93AA8">
        <w:rPr>
          <w:lang w:eastAsia="zh-CN"/>
        </w:rPr>
        <w:t>c</w:t>
      </w:r>
      <w:r w:rsidR="008A4E08" w:rsidRPr="00F93AA8">
        <w:rPr>
          <w:lang w:eastAsia="zh-CN"/>
        </w:rPr>
        <w:t xml:space="preserve">lick </w:t>
      </w:r>
      <w:r w:rsidR="008A4E08" w:rsidRPr="00F93AA8">
        <w:rPr>
          <w:b/>
          <w:lang w:eastAsia="zh-CN"/>
        </w:rPr>
        <w:t>Install</w:t>
      </w:r>
      <w:r w:rsidR="008A4E08" w:rsidRPr="00F93AA8">
        <w:rPr>
          <w:lang w:eastAsia="zh-CN"/>
        </w:rPr>
        <w:t>.</w:t>
      </w:r>
    </w:p>
    <w:p w:rsidR="00B623D9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438650" cy="3409950"/>
            <wp:effectExtent l="19050" t="19050" r="19050" b="19050"/>
            <wp:docPr id="38" name="Picture 6" descr="\\baoyanbin\Pics\V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baoyanbin\Pics\VS5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409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23D9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B623D9" w:rsidRPr="00F93AA8">
        <w:rPr>
          <w:highlight w:val="yellow"/>
        </w:rPr>
        <w:t>3-5 Install Visual Studio 2008</w:t>
      </w:r>
    </w:p>
    <w:p w:rsidR="00B623D9" w:rsidRPr="00F93AA8" w:rsidRDefault="00B623D9" w:rsidP="007008EE">
      <w:pPr>
        <w:pStyle w:val="ListParagraph"/>
        <w:numPr>
          <w:ilvl w:val="0"/>
          <w:numId w:val="8"/>
        </w:numPr>
        <w:spacing w:before="0" w:after="200"/>
        <w:ind w:left="720"/>
        <w:rPr>
          <w:lang w:eastAsia="zh-CN"/>
        </w:rPr>
      </w:pPr>
      <w:r w:rsidRPr="00F93AA8">
        <w:rPr>
          <w:lang w:eastAsia="zh-CN"/>
        </w:rPr>
        <w:t xml:space="preserve">Click </w:t>
      </w:r>
      <w:r w:rsidRPr="00F93AA8">
        <w:rPr>
          <w:b/>
          <w:lang w:eastAsia="zh-CN"/>
        </w:rPr>
        <w:t>Finish</w:t>
      </w:r>
      <w:r w:rsidRPr="00F93AA8">
        <w:rPr>
          <w:lang w:eastAsia="zh-CN"/>
        </w:rPr>
        <w:t>.</w:t>
      </w:r>
    </w:p>
    <w:p w:rsidR="00603ACB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324350" cy="3314700"/>
            <wp:effectExtent l="19050" t="19050" r="19050" b="19050"/>
            <wp:docPr id="39" name="Picture 7" descr="\\baoyanbin\Pics\V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baoyanbin\Pics\VS6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314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A4E08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B66A2E" w:rsidRPr="00F93AA8">
        <w:rPr>
          <w:highlight w:val="yellow"/>
        </w:rPr>
        <w:t>3</w:t>
      </w:r>
      <w:r w:rsidR="00B50EB0" w:rsidRPr="00F93AA8">
        <w:rPr>
          <w:highlight w:val="yellow"/>
        </w:rPr>
        <w:t>-5</w:t>
      </w:r>
      <w:r w:rsidR="00603ACB" w:rsidRPr="00F93AA8">
        <w:rPr>
          <w:highlight w:val="yellow"/>
        </w:rPr>
        <w:t xml:space="preserve"> Install Visual Studio 2008</w:t>
      </w:r>
    </w:p>
    <w:p w:rsidR="00873490" w:rsidRPr="00F93AA8" w:rsidRDefault="00083462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61" w:name="_How_to_install_2"/>
      <w:bookmarkStart w:id="162" w:name="_How_to_install_3"/>
      <w:bookmarkStart w:id="163" w:name="_Toc192064896"/>
      <w:bookmarkStart w:id="164" w:name="_Toc197937840"/>
      <w:bookmarkStart w:id="165" w:name="_Toc198118796"/>
      <w:bookmarkStart w:id="166" w:name="_Toc202285082"/>
      <w:bookmarkStart w:id="167" w:name="_Toc204053389"/>
      <w:bookmarkEnd w:id="161"/>
      <w:bookmarkEnd w:id="162"/>
      <w:r>
        <w:br w:type="page"/>
      </w:r>
      <w:bookmarkStart w:id="168" w:name="_Toc210371610"/>
      <w:r w:rsidR="00873490" w:rsidRPr="00F93AA8">
        <w:rPr>
          <w:lang w:eastAsia="zh-CN"/>
        </w:rPr>
        <w:lastRenderedPageBreak/>
        <w:t>How to install Microsoft Network Monitor</w:t>
      </w:r>
      <w:bookmarkEnd w:id="163"/>
      <w:r w:rsidR="00254B3B" w:rsidRPr="00F93AA8">
        <w:rPr>
          <w:lang w:eastAsia="zh-CN"/>
        </w:rPr>
        <w:t xml:space="preserve"> </w:t>
      </w:r>
      <w:r w:rsidR="00873490" w:rsidRPr="00F93AA8">
        <w:rPr>
          <w:lang w:eastAsia="zh-CN"/>
        </w:rPr>
        <w:t>3.2</w:t>
      </w:r>
      <w:bookmarkEnd w:id="164"/>
      <w:bookmarkEnd w:id="165"/>
      <w:bookmarkEnd w:id="166"/>
      <w:bookmarkEnd w:id="167"/>
      <w:bookmarkEnd w:id="168"/>
    </w:p>
    <w:p w:rsidR="00254B3B" w:rsidRPr="00F93AA8" w:rsidRDefault="00873490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Double-click the </w:t>
      </w:r>
      <w:r w:rsidR="00254B3B" w:rsidRPr="00F93AA8">
        <w:rPr>
          <w:b/>
          <w:color w:val="000000"/>
        </w:rPr>
        <w:t>netmonpt3.exe</w:t>
      </w:r>
      <w:r w:rsidR="00254B3B" w:rsidRPr="00F93AA8">
        <w:rPr>
          <w:color w:val="000000"/>
        </w:rPr>
        <w:t>.</w:t>
      </w:r>
    </w:p>
    <w:p w:rsidR="00873490" w:rsidRPr="00F93AA8" w:rsidRDefault="00FD52DE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Next</w:t>
      </w:r>
      <w:r w:rsidR="00873490"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38600" cy="3181350"/>
            <wp:effectExtent l="19050" t="19050" r="19050" b="1905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81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9012F" w:rsidRPr="006A7CD9" w:rsidRDefault="00114C9F" w:rsidP="003B5CE6">
      <w:pPr>
        <w:pStyle w:val="Caption"/>
        <w:rPr>
          <w:highlight w:val="yellow"/>
        </w:rPr>
      </w:pPr>
      <w:bookmarkStart w:id="169" w:name="OLE_LINK3"/>
      <w:bookmarkStart w:id="170" w:name="OLE_LINK4"/>
      <w:r>
        <w:rPr>
          <w:highlight w:val="yellow"/>
        </w:rPr>
        <w:t>Figure 7-</w:t>
      </w:r>
      <w:r w:rsidR="006B25D2" w:rsidRPr="00F93AA8">
        <w:rPr>
          <w:highlight w:val="yellow"/>
        </w:rPr>
        <w:t>4</w:t>
      </w:r>
      <w:r w:rsidR="00E9012F" w:rsidRPr="00F93AA8">
        <w:rPr>
          <w:highlight w:val="yellow"/>
        </w:rPr>
        <w:t xml:space="preserve">-1 Install </w:t>
      </w:r>
      <w:r w:rsidR="006B25D2" w:rsidRPr="00F93AA8">
        <w:rPr>
          <w:highlight w:val="yellow"/>
        </w:rPr>
        <w:t>Network Monitor 3.2</w:t>
      </w:r>
    </w:p>
    <w:bookmarkEnd w:id="169"/>
    <w:bookmarkEnd w:id="170"/>
    <w:p w:rsidR="00FD52DE" w:rsidRPr="00F93AA8" w:rsidRDefault="00F03D56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>
        <w:rPr>
          <w:color w:val="000000"/>
        </w:rPr>
        <w:t>Select</w:t>
      </w:r>
      <w:r w:rsidRPr="00F93AA8">
        <w:rPr>
          <w:color w:val="000000"/>
        </w:rPr>
        <w:t xml:space="preserve"> </w:t>
      </w:r>
      <w:r w:rsidR="00FD52DE" w:rsidRPr="00F93AA8">
        <w:rPr>
          <w:b/>
          <w:color w:val="000000"/>
        </w:rPr>
        <w:t>I accept the terms in the License Agreement</w:t>
      </w:r>
      <w:r w:rsidR="00FD52DE" w:rsidRPr="00F93AA8">
        <w:rPr>
          <w:color w:val="000000"/>
        </w:rPr>
        <w:t xml:space="preserve"> and click </w:t>
      </w:r>
      <w:r w:rsidR="00FD52DE" w:rsidRPr="00F93AA8">
        <w:rPr>
          <w:b/>
          <w:color w:val="000000"/>
        </w:rPr>
        <w:t>Next</w:t>
      </w:r>
      <w:r w:rsidR="00FD52DE"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29075" cy="3171825"/>
            <wp:effectExtent l="19050" t="19050" r="28575" b="2857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1718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4-2 Install Network Monitor 3.2</w:t>
      </w:r>
    </w:p>
    <w:p w:rsidR="00A21626" w:rsidRDefault="00F03D56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990"/>
        <w:rPr>
          <w:color w:val="000000"/>
        </w:rPr>
      </w:pPr>
      <w:r>
        <w:rPr>
          <w:color w:val="000000"/>
        </w:rPr>
        <w:lastRenderedPageBreak/>
        <w:t>Select</w:t>
      </w:r>
      <w:r w:rsidRPr="00F93AA8">
        <w:rPr>
          <w:color w:val="000000"/>
        </w:rPr>
        <w:t xml:space="preserve"> </w:t>
      </w:r>
      <w:r w:rsidR="00FD52DE" w:rsidRPr="00F93AA8">
        <w:rPr>
          <w:b/>
          <w:color w:val="000000"/>
        </w:rPr>
        <w:t xml:space="preserve">Participate in the Microsoft Network Monitor 3.2 Customer Experience Improvement Program. </w:t>
      </w:r>
      <w:r w:rsidR="00A32178" w:rsidRPr="00F93AA8">
        <w:rPr>
          <w:b/>
          <w:color w:val="000000"/>
        </w:rPr>
        <w:t>(Recommended)</w:t>
      </w:r>
      <w:r w:rsidR="00A32178">
        <w:rPr>
          <w:b/>
          <w:color w:val="000000"/>
        </w:rPr>
        <w:t xml:space="preserve"> </w:t>
      </w:r>
      <w:r w:rsidR="00A32178" w:rsidRPr="00F93AA8">
        <w:rPr>
          <w:color w:val="000000"/>
        </w:rPr>
        <w:t xml:space="preserve">and click </w:t>
      </w:r>
      <w:r w:rsidR="00A32178" w:rsidRPr="00F93AA8">
        <w:rPr>
          <w:b/>
          <w:color w:val="000000"/>
        </w:rPr>
        <w:t>Next</w:t>
      </w:r>
      <w:r w:rsidR="00A32178"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67175" cy="3200400"/>
            <wp:effectExtent l="19050" t="19050" r="28575" b="1905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4-3 Install Network Monitor 3.2</w:t>
      </w:r>
    </w:p>
    <w:p w:rsidR="00FD52DE" w:rsidRPr="00F93AA8" w:rsidRDefault="00FD52DE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Complete</w:t>
      </w:r>
      <w:r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990975" cy="3143250"/>
            <wp:effectExtent l="19050" t="19050" r="28575" b="19050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43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4-4 Install Network Monitor 3.2</w:t>
      </w:r>
    </w:p>
    <w:p w:rsidR="00FD52DE" w:rsidRPr="00F93AA8" w:rsidRDefault="00083462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>
        <w:rPr>
          <w:color w:val="000000"/>
        </w:rPr>
        <w:br w:type="page"/>
      </w:r>
      <w:r w:rsidR="00FD52DE" w:rsidRPr="00F93AA8">
        <w:rPr>
          <w:color w:val="000000"/>
        </w:rPr>
        <w:lastRenderedPageBreak/>
        <w:t xml:space="preserve">Click </w:t>
      </w:r>
      <w:r w:rsidR="00FD52DE" w:rsidRPr="00F93AA8">
        <w:rPr>
          <w:b/>
          <w:color w:val="000000"/>
        </w:rPr>
        <w:t>Install</w:t>
      </w:r>
      <w:r w:rsidR="00FD52DE"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943350" cy="3105150"/>
            <wp:effectExtent l="19050" t="19050" r="19050" b="19050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105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4-5 Install Network Monitor 3.2</w:t>
      </w:r>
    </w:p>
    <w:p w:rsidR="00FD52DE" w:rsidRPr="00F93AA8" w:rsidRDefault="00FD52DE" w:rsidP="007008EE">
      <w:pPr>
        <w:pStyle w:val="ListParagraph"/>
        <w:numPr>
          <w:ilvl w:val="0"/>
          <w:numId w:val="12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Finish</w:t>
      </w:r>
      <w:r w:rsidRPr="00F93AA8">
        <w:rPr>
          <w:color w:val="000000"/>
        </w:rPr>
        <w:t>.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295775" cy="3381375"/>
            <wp:effectExtent l="19050" t="19050" r="28575" b="28575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381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bookmarkStart w:id="171" w:name="OLE_LINK15"/>
      <w:bookmarkStart w:id="172" w:name="OLE_LINK16"/>
      <w:r>
        <w:rPr>
          <w:highlight w:val="yellow"/>
        </w:rPr>
        <w:t>Figure 7-</w:t>
      </w:r>
      <w:r w:rsidR="006B25D2" w:rsidRPr="00F93AA8">
        <w:rPr>
          <w:highlight w:val="yellow"/>
        </w:rPr>
        <w:t>4-6 Install Network Monitor 3.2</w:t>
      </w:r>
    </w:p>
    <w:p w:rsidR="00FD52DE" w:rsidRPr="00F93AA8" w:rsidRDefault="00083462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73" w:name="_Toc204053390"/>
      <w:bookmarkEnd w:id="171"/>
      <w:bookmarkEnd w:id="172"/>
      <w:r>
        <w:br w:type="page"/>
      </w:r>
      <w:bookmarkStart w:id="174" w:name="_Toc210371611"/>
      <w:r w:rsidR="00FD52DE" w:rsidRPr="00F93AA8">
        <w:rPr>
          <w:lang w:eastAsia="zh-CN"/>
        </w:rPr>
        <w:lastRenderedPageBreak/>
        <w:t xml:space="preserve">How to </w:t>
      </w:r>
      <w:r w:rsidR="00E77C67">
        <w:rPr>
          <w:lang w:eastAsia="zh-CN"/>
        </w:rPr>
        <w:t>o</w:t>
      </w:r>
      <w:r w:rsidR="00FD52DE" w:rsidRPr="00F93AA8">
        <w:rPr>
          <w:lang w:eastAsia="zh-CN"/>
        </w:rPr>
        <w:t xml:space="preserve">bserve </w:t>
      </w:r>
      <w:r w:rsidR="00E77C67">
        <w:rPr>
          <w:lang w:eastAsia="zh-CN"/>
        </w:rPr>
        <w:t>n</w:t>
      </w:r>
      <w:r w:rsidR="00FD52DE" w:rsidRPr="00F93AA8">
        <w:rPr>
          <w:lang w:eastAsia="zh-CN"/>
        </w:rPr>
        <w:t xml:space="preserve">etwork </w:t>
      </w:r>
      <w:r w:rsidR="00E77C67">
        <w:rPr>
          <w:lang w:eastAsia="zh-CN"/>
        </w:rPr>
        <w:t>t</w:t>
      </w:r>
      <w:r w:rsidR="00FD52DE" w:rsidRPr="00F93AA8">
        <w:rPr>
          <w:lang w:eastAsia="zh-CN"/>
        </w:rPr>
        <w:t>race</w:t>
      </w:r>
      <w:bookmarkEnd w:id="173"/>
      <w:bookmarkEnd w:id="174"/>
    </w:p>
    <w:p w:rsidR="00FD52DE" w:rsidRPr="00083462" w:rsidRDefault="0002345E" w:rsidP="00083462">
      <w:pPr>
        <w:numPr>
          <w:ilvl w:val="0"/>
          <w:numId w:val="11"/>
        </w:numPr>
        <w:ind w:left="720" w:right="900"/>
        <w:rPr>
          <w:rFonts w:ascii="Arial" w:hAnsi="Arial"/>
          <w:sz w:val="20"/>
          <w:lang w:eastAsia="zh-CN"/>
        </w:rPr>
      </w:pPr>
      <w:r w:rsidRPr="00083462">
        <w:rPr>
          <w:rFonts w:ascii="Arial" w:hAnsi="Arial"/>
          <w:sz w:val="20"/>
          <w:lang w:eastAsia="zh-CN"/>
        </w:rPr>
        <w:t>O</w:t>
      </w:r>
      <w:r w:rsidR="00FD52DE" w:rsidRPr="00083462">
        <w:rPr>
          <w:rFonts w:ascii="Arial" w:hAnsi="Arial"/>
          <w:sz w:val="20"/>
          <w:lang w:eastAsia="zh-CN"/>
        </w:rPr>
        <w:t xml:space="preserve">pen </w:t>
      </w:r>
      <w:r w:rsidR="00FD52DE" w:rsidRPr="00083462">
        <w:rPr>
          <w:rFonts w:ascii="Arial" w:hAnsi="Arial"/>
          <w:b/>
          <w:sz w:val="20"/>
          <w:lang w:eastAsia="zh-CN"/>
        </w:rPr>
        <w:t>Network Monitor 3.2</w:t>
      </w:r>
      <w:r w:rsidR="00F93AA8" w:rsidRPr="00083462">
        <w:rPr>
          <w:rFonts w:ascii="Arial" w:hAnsi="Arial"/>
          <w:color w:val="000000"/>
          <w:sz w:val="20"/>
        </w:rPr>
        <w:t>.</w:t>
      </w:r>
    </w:p>
    <w:p w:rsidR="00FD52DE" w:rsidRPr="00083462" w:rsidRDefault="00FD52DE" w:rsidP="00083462">
      <w:pPr>
        <w:numPr>
          <w:ilvl w:val="0"/>
          <w:numId w:val="11"/>
        </w:numPr>
        <w:ind w:left="720" w:right="900"/>
        <w:rPr>
          <w:rFonts w:ascii="Arial" w:hAnsi="Arial"/>
          <w:sz w:val="20"/>
          <w:lang w:eastAsia="zh-CN"/>
        </w:rPr>
      </w:pPr>
      <w:r w:rsidRPr="00083462">
        <w:rPr>
          <w:rFonts w:ascii="Arial" w:hAnsi="Arial"/>
          <w:sz w:val="20"/>
          <w:lang w:eastAsia="zh-CN"/>
        </w:rPr>
        <w:t xml:space="preserve">Click </w:t>
      </w:r>
      <w:r w:rsidR="00A11D07" w:rsidRPr="00083462">
        <w:rPr>
          <w:rFonts w:ascii="Arial" w:hAnsi="Arial"/>
          <w:b/>
          <w:sz w:val="20"/>
          <w:lang w:eastAsia="zh-CN"/>
        </w:rPr>
        <w:t>N</w:t>
      </w:r>
      <w:r w:rsidRPr="00083462">
        <w:rPr>
          <w:rFonts w:ascii="Arial" w:hAnsi="Arial"/>
          <w:b/>
          <w:sz w:val="20"/>
          <w:lang w:eastAsia="zh-CN"/>
        </w:rPr>
        <w:t>ew capture</w:t>
      </w:r>
      <w:r w:rsidR="00F93AA8" w:rsidRPr="00083462">
        <w:rPr>
          <w:rFonts w:ascii="Arial" w:hAnsi="Arial"/>
          <w:b/>
          <w:sz w:val="20"/>
          <w:lang w:eastAsia="zh-CN"/>
        </w:rPr>
        <w:t xml:space="preserve"> tab …</w:t>
      </w:r>
    </w:p>
    <w:p w:rsidR="00FD52DE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733800" cy="2914650"/>
            <wp:effectExtent l="19050" t="19050" r="19050" b="19050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4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D7EA3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9D7EA3" w:rsidRPr="00F93AA8">
        <w:rPr>
          <w:highlight w:val="yellow"/>
        </w:rPr>
        <w:t>5-1 Observe Network Trace</w:t>
      </w:r>
    </w:p>
    <w:p w:rsidR="00083462" w:rsidRDefault="002A2EF7" w:rsidP="00083462">
      <w:pPr>
        <w:numPr>
          <w:ilvl w:val="0"/>
          <w:numId w:val="11"/>
        </w:numPr>
        <w:ind w:left="720" w:right="900"/>
        <w:rPr>
          <w:rFonts w:ascii="Arial" w:hAnsi="Arial"/>
          <w:sz w:val="20"/>
          <w:lang w:eastAsia="zh-CN"/>
        </w:rPr>
      </w:pPr>
      <w:r>
        <w:rPr>
          <w:rFonts w:ascii="Arial" w:hAnsi="Arial"/>
          <w:sz w:val="20"/>
          <w:lang w:eastAsia="zh-CN"/>
        </w:rPr>
        <w:t>T</w:t>
      </w:r>
      <w:r w:rsidR="00FD52DE" w:rsidRPr="00083462">
        <w:rPr>
          <w:rFonts w:ascii="Arial" w:hAnsi="Arial"/>
          <w:sz w:val="20"/>
          <w:lang w:eastAsia="zh-CN"/>
        </w:rPr>
        <w:t>ype “</w:t>
      </w:r>
      <w:r>
        <w:rPr>
          <w:rFonts w:ascii="Arial" w:hAnsi="Arial"/>
          <w:b/>
          <w:sz w:val="20"/>
          <w:lang w:eastAsia="zh-CN"/>
        </w:rPr>
        <w:t>MSWSP</w:t>
      </w:r>
      <w:r w:rsidR="00FD52DE" w:rsidRPr="00083462">
        <w:rPr>
          <w:rFonts w:ascii="Arial" w:hAnsi="Arial"/>
          <w:sz w:val="20"/>
          <w:lang w:eastAsia="zh-CN"/>
        </w:rPr>
        <w:t xml:space="preserve">” in the </w:t>
      </w:r>
      <w:r w:rsidR="00FD52DE" w:rsidRPr="00083462">
        <w:rPr>
          <w:rFonts w:ascii="Arial" w:hAnsi="Arial"/>
          <w:b/>
          <w:sz w:val="20"/>
          <w:lang w:eastAsia="zh-CN"/>
        </w:rPr>
        <w:t>Display Filter</w:t>
      </w:r>
      <w:r w:rsidR="00FD52DE" w:rsidRPr="00083462">
        <w:rPr>
          <w:rFonts w:ascii="Arial" w:hAnsi="Arial"/>
          <w:sz w:val="20"/>
          <w:lang w:eastAsia="zh-CN"/>
        </w:rPr>
        <w:t xml:space="preserve"> </w:t>
      </w:r>
      <w:r w:rsidR="00F93AA8" w:rsidRPr="00083462">
        <w:rPr>
          <w:rFonts w:ascii="Arial" w:hAnsi="Arial"/>
          <w:sz w:val="20"/>
          <w:lang w:eastAsia="zh-CN"/>
        </w:rPr>
        <w:t>panel</w:t>
      </w:r>
      <w:r w:rsidR="00FD52DE" w:rsidRPr="00083462">
        <w:rPr>
          <w:rFonts w:ascii="Arial" w:hAnsi="Arial"/>
          <w:sz w:val="20"/>
          <w:lang w:eastAsia="zh-CN"/>
        </w:rPr>
        <w:t xml:space="preserve">, and click </w:t>
      </w:r>
      <w:r w:rsidR="00FD52DE" w:rsidRPr="00083462">
        <w:rPr>
          <w:rFonts w:ascii="Arial" w:hAnsi="Arial"/>
          <w:b/>
          <w:sz w:val="20"/>
          <w:lang w:eastAsia="zh-CN"/>
        </w:rPr>
        <w:t>Apply</w:t>
      </w:r>
      <w:r w:rsidR="00F93AA8" w:rsidRPr="00083462">
        <w:rPr>
          <w:rFonts w:ascii="Arial" w:hAnsi="Arial"/>
          <w:color w:val="000000"/>
          <w:sz w:val="20"/>
        </w:rPr>
        <w:t>.</w:t>
      </w:r>
    </w:p>
    <w:p w:rsidR="006B25D2" w:rsidRPr="006A7CD9" w:rsidRDefault="00A47B0C" w:rsidP="006A7CD9">
      <w:pPr>
        <w:pStyle w:val="ListParagraph"/>
        <w:spacing w:before="0" w:after="0" w:line="276" w:lineRule="auto"/>
        <w:ind w:left="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638550" cy="2819400"/>
            <wp:effectExtent l="19050" t="19050" r="19050" b="19050"/>
            <wp:docPr id="47" name="Picture 15" descr="\\baoyanbin\Pics\N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baoyanbin\Pics\NM8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819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D7EA3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9D7EA3" w:rsidRPr="00F93AA8">
        <w:rPr>
          <w:highlight w:val="yellow"/>
        </w:rPr>
        <w:t>5-2 Observe Network Trace</w:t>
      </w:r>
    </w:p>
    <w:p w:rsidR="00FD52DE" w:rsidRPr="00083462" w:rsidRDefault="00FD52DE" w:rsidP="00A13B5E">
      <w:pPr>
        <w:numPr>
          <w:ilvl w:val="0"/>
          <w:numId w:val="11"/>
        </w:numPr>
        <w:ind w:left="720" w:right="900"/>
        <w:rPr>
          <w:rFonts w:ascii="Arial" w:hAnsi="Arial"/>
          <w:sz w:val="20"/>
          <w:lang w:eastAsia="zh-CN"/>
        </w:rPr>
      </w:pPr>
      <w:r w:rsidRPr="00083462">
        <w:rPr>
          <w:rFonts w:ascii="Arial" w:hAnsi="Arial"/>
          <w:sz w:val="20"/>
          <w:lang w:eastAsia="zh-CN"/>
        </w:rPr>
        <w:t xml:space="preserve">Click </w:t>
      </w:r>
      <w:r w:rsidRPr="00083462">
        <w:rPr>
          <w:rFonts w:ascii="Arial" w:hAnsi="Arial"/>
          <w:b/>
          <w:sz w:val="20"/>
          <w:lang w:eastAsia="zh-CN"/>
        </w:rPr>
        <w:t>Start</w:t>
      </w:r>
      <w:r w:rsidRPr="00083462">
        <w:rPr>
          <w:rFonts w:ascii="Arial" w:hAnsi="Arial"/>
          <w:sz w:val="20"/>
          <w:lang w:eastAsia="zh-CN"/>
        </w:rPr>
        <w:t xml:space="preserve"> to start </w:t>
      </w:r>
      <w:r w:rsidR="00F03D56" w:rsidRPr="00083462">
        <w:rPr>
          <w:rFonts w:ascii="Arial" w:hAnsi="Arial"/>
          <w:sz w:val="20"/>
          <w:lang w:eastAsia="zh-CN"/>
        </w:rPr>
        <w:t>captur</w:t>
      </w:r>
      <w:r w:rsidR="00F03D56">
        <w:rPr>
          <w:rFonts w:ascii="Arial" w:hAnsi="Arial"/>
          <w:sz w:val="20"/>
          <w:lang w:eastAsia="zh-CN"/>
        </w:rPr>
        <w:t>ing</w:t>
      </w:r>
      <w:r w:rsidR="00F03D56" w:rsidRPr="00083462">
        <w:rPr>
          <w:rFonts w:ascii="Arial" w:hAnsi="Arial"/>
          <w:sz w:val="20"/>
          <w:lang w:eastAsia="zh-CN"/>
        </w:rPr>
        <w:t xml:space="preserve"> </w:t>
      </w:r>
      <w:r w:rsidRPr="00083462">
        <w:rPr>
          <w:rFonts w:ascii="Arial" w:hAnsi="Arial"/>
          <w:sz w:val="20"/>
          <w:lang w:eastAsia="zh-CN"/>
        </w:rPr>
        <w:t>and run the test suite to capture the network trace.</w:t>
      </w:r>
    </w:p>
    <w:p w:rsidR="00873490" w:rsidRPr="00F93AA8" w:rsidRDefault="00873490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75" w:name="_How_to_Install_6"/>
      <w:bookmarkStart w:id="176" w:name="_Toc198118797"/>
      <w:bookmarkStart w:id="177" w:name="_Toc202285083"/>
      <w:bookmarkStart w:id="178" w:name="_Toc204053391"/>
      <w:bookmarkStart w:id="179" w:name="_Toc210371612"/>
      <w:bookmarkEnd w:id="175"/>
      <w:r w:rsidRPr="00F93AA8">
        <w:rPr>
          <w:lang w:eastAsia="zh-CN"/>
        </w:rPr>
        <w:lastRenderedPageBreak/>
        <w:t xml:space="preserve">How to </w:t>
      </w:r>
      <w:r w:rsidR="00AF60D9" w:rsidRPr="00F93AA8">
        <w:rPr>
          <w:lang w:eastAsia="zh-CN"/>
        </w:rPr>
        <w:t>i</w:t>
      </w:r>
      <w:r w:rsidRPr="00F93AA8">
        <w:rPr>
          <w:lang w:eastAsia="zh-CN"/>
        </w:rPr>
        <w:t>nstall Protocol</w:t>
      </w:r>
      <w:r w:rsidR="00254B3B" w:rsidRPr="00F93AA8">
        <w:rPr>
          <w:lang w:eastAsia="zh-CN"/>
        </w:rPr>
        <w:t xml:space="preserve"> </w:t>
      </w:r>
      <w:r w:rsidRPr="00F93AA8">
        <w:rPr>
          <w:lang w:eastAsia="zh-CN"/>
        </w:rPr>
        <w:t>Test</w:t>
      </w:r>
      <w:r w:rsidR="00254B3B" w:rsidRPr="00F93AA8">
        <w:rPr>
          <w:lang w:eastAsia="zh-CN"/>
        </w:rPr>
        <w:t xml:space="preserve"> </w:t>
      </w:r>
      <w:r w:rsidRPr="00F93AA8">
        <w:rPr>
          <w:lang w:eastAsia="zh-CN"/>
        </w:rPr>
        <w:t>Framework</w:t>
      </w:r>
      <w:bookmarkEnd w:id="176"/>
      <w:bookmarkEnd w:id="177"/>
      <w:bookmarkEnd w:id="178"/>
      <w:bookmarkEnd w:id="179"/>
    </w:p>
    <w:p w:rsidR="00254B3B" w:rsidRPr="00F93AA8" w:rsidRDefault="00873490" w:rsidP="007008EE">
      <w:pPr>
        <w:pStyle w:val="ListParagraph"/>
        <w:numPr>
          <w:ilvl w:val="0"/>
          <w:numId w:val="13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bookmarkStart w:id="180" w:name="OLE_LINK7"/>
      <w:bookmarkStart w:id="181" w:name="OLE_LINK8"/>
      <w:r w:rsidRPr="00F93AA8">
        <w:rPr>
          <w:color w:val="000000"/>
        </w:rPr>
        <w:t>Double-click</w:t>
      </w:r>
      <w:r w:rsidR="001B7965" w:rsidRPr="00F93AA8">
        <w:rPr>
          <w:color w:val="000000"/>
        </w:rPr>
        <w:t xml:space="preserve"> </w:t>
      </w:r>
      <w:r w:rsidRPr="00F93AA8">
        <w:rPr>
          <w:color w:val="000000"/>
        </w:rPr>
        <w:t xml:space="preserve">the </w:t>
      </w:r>
      <w:r w:rsidRPr="00F93AA8">
        <w:rPr>
          <w:b/>
          <w:color w:val="000000"/>
        </w:rPr>
        <w:t>ProtocolTestFramework.msi</w:t>
      </w:r>
      <w:r w:rsidR="00254B3B" w:rsidRPr="00F93AA8">
        <w:rPr>
          <w:color w:val="000000"/>
        </w:rPr>
        <w:t>.</w:t>
      </w:r>
    </w:p>
    <w:p w:rsidR="0002345E" w:rsidRPr="00F93AA8" w:rsidRDefault="0002345E" w:rsidP="007008EE">
      <w:pPr>
        <w:pStyle w:val="ListParagraph"/>
        <w:numPr>
          <w:ilvl w:val="0"/>
          <w:numId w:val="13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bookmarkStart w:id="182" w:name="OLE_LINK5"/>
      <w:bookmarkStart w:id="183" w:name="OLE_LINK6"/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Next</w:t>
      </w:r>
      <w:r w:rsidRPr="00F93AA8">
        <w:rPr>
          <w:color w:val="000000"/>
        </w:rPr>
        <w:t>.</w:t>
      </w:r>
    </w:p>
    <w:bookmarkEnd w:id="182"/>
    <w:bookmarkEnd w:id="183"/>
    <w:p w:rsidR="009D7EA3" w:rsidRPr="009D7EA3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00500" cy="3152775"/>
            <wp:effectExtent l="19050" t="19050" r="19050" b="28575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152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Default="00114C9F" w:rsidP="003B5CE6">
      <w:pPr>
        <w:pStyle w:val="Caption"/>
        <w:rPr>
          <w:highlight w:val="yellow"/>
        </w:rPr>
      </w:pPr>
      <w:bookmarkStart w:id="184" w:name="OLE_LINK17"/>
      <w:bookmarkStart w:id="185" w:name="OLE_LINK18"/>
      <w:r>
        <w:rPr>
          <w:highlight w:val="yellow"/>
        </w:rPr>
        <w:t>Figure 7-</w:t>
      </w:r>
      <w:r w:rsidR="006B25D2" w:rsidRPr="009D7EA3">
        <w:rPr>
          <w:highlight w:val="yellow"/>
        </w:rPr>
        <w:t>6-1 Install Protocol Test Framework</w:t>
      </w:r>
    </w:p>
    <w:bookmarkEnd w:id="184"/>
    <w:bookmarkEnd w:id="185"/>
    <w:p w:rsidR="0002345E" w:rsidRPr="00F93AA8" w:rsidRDefault="00F03D56" w:rsidP="007008EE">
      <w:pPr>
        <w:pStyle w:val="ListParagraph"/>
        <w:numPr>
          <w:ilvl w:val="0"/>
          <w:numId w:val="13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>
        <w:rPr>
          <w:color w:val="000000"/>
        </w:rPr>
        <w:t>Select</w:t>
      </w:r>
      <w:r w:rsidRPr="00F93AA8">
        <w:rPr>
          <w:color w:val="000000"/>
        </w:rPr>
        <w:t xml:space="preserve"> </w:t>
      </w:r>
      <w:r w:rsidR="0002345E" w:rsidRPr="00F93AA8">
        <w:rPr>
          <w:b/>
          <w:color w:val="000000"/>
        </w:rPr>
        <w:t>I accept the terms in the License Agreement</w:t>
      </w:r>
      <w:r w:rsidR="0002345E" w:rsidRPr="00F93AA8">
        <w:rPr>
          <w:color w:val="000000"/>
        </w:rPr>
        <w:t xml:space="preserve"> and click </w:t>
      </w:r>
      <w:r w:rsidR="0002345E" w:rsidRPr="00F93AA8">
        <w:rPr>
          <w:b/>
          <w:color w:val="000000"/>
        </w:rPr>
        <w:t>Next</w:t>
      </w:r>
      <w:r w:rsidR="0002345E"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67175" cy="3200400"/>
            <wp:effectExtent l="19050" t="19050" r="28575" b="1905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00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6A7CD9">
        <w:rPr>
          <w:highlight w:val="yellow"/>
        </w:rPr>
        <w:t>6-2 Install Protocol Test Framework</w:t>
      </w:r>
    </w:p>
    <w:p w:rsidR="0002345E" w:rsidRPr="00F93AA8" w:rsidRDefault="0002345E" w:rsidP="007008EE">
      <w:pPr>
        <w:pStyle w:val="ListParagraph"/>
        <w:numPr>
          <w:ilvl w:val="0"/>
          <w:numId w:val="13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lastRenderedPageBreak/>
        <w:t xml:space="preserve">Click </w:t>
      </w:r>
      <w:r w:rsidRPr="00F93AA8">
        <w:rPr>
          <w:b/>
          <w:color w:val="000000"/>
        </w:rPr>
        <w:t>Next</w:t>
      </w:r>
      <w:r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914775" cy="3086100"/>
            <wp:effectExtent l="19050" t="19050" r="28575" b="1905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086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6-3 Install Protocol Test Framework</w:t>
      </w:r>
    </w:p>
    <w:p w:rsidR="0002345E" w:rsidRPr="00F93AA8" w:rsidRDefault="0002345E" w:rsidP="007008EE">
      <w:pPr>
        <w:pStyle w:val="ListParagraph"/>
        <w:numPr>
          <w:ilvl w:val="0"/>
          <w:numId w:val="13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Install</w:t>
      </w:r>
      <w:r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86225" cy="3219450"/>
            <wp:effectExtent l="19050" t="19050" r="28575" b="1905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19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6-4 Install Protocol Test Framework</w:t>
      </w:r>
    </w:p>
    <w:p w:rsidR="0002345E" w:rsidRPr="00F93AA8" w:rsidRDefault="00083462" w:rsidP="007008EE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>
        <w:rPr>
          <w:color w:val="000000"/>
        </w:rPr>
        <w:br w:type="page"/>
      </w:r>
      <w:r w:rsidR="0002345E" w:rsidRPr="00F93AA8">
        <w:rPr>
          <w:color w:val="000000"/>
        </w:rPr>
        <w:lastRenderedPageBreak/>
        <w:t xml:space="preserve">Click </w:t>
      </w:r>
      <w:r w:rsidR="0002345E" w:rsidRPr="00F93AA8">
        <w:rPr>
          <w:b/>
          <w:color w:val="000000"/>
        </w:rPr>
        <w:t>Finish</w:t>
      </w:r>
      <w:r w:rsidR="0002345E"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791075" cy="3771900"/>
            <wp:effectExtent l="19050" t="19050" r="28575" b="1905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71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6-5 Install Protocol Test Framework</w:t>
      </w:r>
    </w:p>
    <w:p w:rsidR="004A15C3" w:rsidRPr="00F93AA8" w:rsidRDefault="00083462" w:rsidP="005C3277">
      <w:pPr>
        <w:pStyle w:val="Heading2"/>
        <w:tabs>
          <w:tab w:val="clear" w:pos="360"/>
          <w:tab w:val="left" w:pos="540"/>
        </w:tabs>
        <w:rPr>
          <w:lang w:eastAsia="zh-CN"/>
        </w:rPr>
      </w:pPr>
      <w:bookmarkStart w:id="186" w:name="_Toc204053392"/>
      <w:bookmarkEnd w:id="180"/>
      <w:bookmarkEnd w:id="181"/>
      <w:r>
        <w:br w:type="page"/>
      </w:r>
      <w:bookmarkStart w:id="187" w:name="_Toc210371613"/>
      <w:r w:rsidR="004A15C3" w:rsidRPr="00F93AA8">
        <w:rPr>
          <w:lang w:eastAsia="zh-CN"/>
        </w:rPr>
        <w:lastRenderedPageBreak/>
        <w:t>How to install Spec Explorer</w:t>
      </w:r>
      <w:bookmarkEnd w:id="186"/>
      <w:bookmarkEnd w:id="187"/>
    </w:p>
    <w:p w:rsidR="00D0080A" w:rsidRPr="00F93AA8" w:rsidRDefault="00D0080A" w:rsidP="007008EE">
      <w:pPr>
        <w:pStyle w:val="ListParagraph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Double-click the </w:t>
      </w:r>
      <w:r w:rsidR="00916F04" w:rsidRPr="00F93AA8">
        <w:rPr>
          <w:b/>
          <w:color w:val="000000"/>
        </w:rPr>
        <w:t>SpecExplorer</w:t>
      </w:r>
      <w:r w:rsidRPr="00F93AA8">
        <w:rPr>
          <w:b/>
          <w:color w:val="000000"/>
        </w:rPr>
        <w:t>.msi</w:t>
      </w:r>
      <w:r w:rsidRPr="00F93AA8">
        <w:rPr>
          <w:color w:val="000000"/>
        </w:rPr>
        <w:t>.</w:t>
      </w:r>
    </w:p>
    <w:p w:rsidR="00D0080A" w:rsidRPr="00F93AA8" w:rsidRDefault="00D0080A" w:rsidP="007008EE">
      <w:pPr>
        <w:pStyle w:val="ListParagraph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Next</w:t>
      </w:r>
      <w:r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48125" cy="3181350"/>
            <wp:effectExtent l="19050" t="19050" r="28575" b="19050"/>
            <wp:docPr id="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181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7-1 Install Spec Explorer</w:t>
      </w:r>
    </w:p>
    <w:p w:rsidR="00D0080A" w:rsidRPr="00F93AA8" w:rsidRDefault="00D0080A" w:rsidP="007008EE">
      <w:pPr>
        <w:pStyle w:val="ListParagraph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t xml:space="preserve">Choose </w:t>
      </w:r>
      <w:r w:rsidRPr="00F93AA8">
        <w:rPr>
          <w:b/>
          <w:color w:val="000000"/>
        </w:rPr>
        <w:t>I accept the terms in the License Agreement</w:t>
      </w:r>
      <w:r w:rsidR="00E05EBC">
        <w:rPr>
          <w:b/>
          <w:color w:val="000000"/>
        </w:rPr>
        <w:t xml:space="preserve"> </w:t>
      </w:r>
      <w:r w:rsidRPr="00F93AA8">
        <w:rPr>
          <w:color w:val="000000"/>
        </w:rPr>
        <w:t xml:space="preserve">and click </w:t>
      </w:r>
      <w:r w:rsidRPr="00F93AA8">
        <w:rPr>
          <w:b/>
          <w:color w:val="000000"/>
        </w:rPr>
        <w:t>Next</w:t>
      </w:r>
      <w:r w:rsidR="00A832EB"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095750" cy="3219450"/>
            <wp:effectExtent l="19050" t="19050" r="19050" b="1905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219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7-2 Install Spec Explorer</w:t>
      </w:r>
    </w:p>
    <w:p w:rsidR="00D0080A" w:rsidRPr="00F93AA8" w:rsidRDefault="00D0080A" w:rsidP="007008EE">
      <w:pPr>
        <w:pStyle w:val="ListParagraph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 w:rsidRPr="00F93AA8">
        <w:rPr>
          <w:color w:val="000000"/>
        </w:rPr>
        <w:lastRenderedPageBreak/>
        <w:t xml:space="preserve">Click </w:t>
      </w:r>
      <w:r w:rsidRPr="00F93AA8">
        <w:rPr>
          <w:b/>
          <w:color w:val="000000"/>
        </w:rPr>
        <w:t>Next</w:t>
      </w:r>
      <w:r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3933825" cy="3105150"/>
            <wp:effectExtent l="19050" t="19050" r="28575" b="1905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105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7-3 Install Spec Explorer</w:t>
      </w:r>
    </w:p>
    <w:p w:rsidR="00D0080A" w:rsidRPr="00F93AA8" w:rsidRDefault="00D0080A" w:rsidP="007008E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100"/>
        <w:ind w:left="720" w:right="18" w:hanging="533"/>
        <w:rPr>
          <w:color w:val="000000"/>
        </w:rPr>
      </w:pPr>
      <w:r w:rsidRPr="00F93AA8">
        <w:rPr>
          <w:color w:val="000000"/>
        </w:rPr>
        <w:t xml:space="preserve">Click </w:t>
      </w:r>
      <w:r w:rsidRPr="00F93AA8">
        <w:rPr>
          <w:b/>
          <w:color w:val="000000"/>
        </w:rPr>
        <w:t>Install</w:t>
      </w:r>
      <w:r w:rsidRPr="00F93AA8">
        <w:rPr>
          <w:color w:val="000000"/>
        </w:rPr>
        <w:t>.</w:t>
      </w:r>
    </w:p>
    <w:p w:rsidR="00D0080A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362450" cy="3438525"/>
            <wp:effectExtent l="19050" t="19050" r="19050" b="28575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438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B25D2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7-4 Install Spec Explorer</w:t>
      </w:r>
    </w:p>
    <w:p w:rsidR="00D0080A" w:rsidRPr="00F93AA8" w:rsidRDefault="00083462" w:rsidP="007008EE">
      <w:pPr>
        <w:pStyle w:val="ListParagraph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before="0" w:after="100"/>
        <w:ind w:left="720" w:right="18"/>
        <w:rPr>
          <w:color w:val="000000"/>
        </w:rPr>
      </w:pPr>
      <w:r>
        <w:rPr>
          <w:color w:val="000000"/>
        </w:rPr>
        <w:br w:type="page"/>
      </w:r>
      <w:r w:rsidR="00D0080A" w:rsidRPr="00F93AA8">
        <w:rPr>
          <w:color w:val="000000"/>
        </w:rPr>
        <w:lastRenderedPageBreak/>
        <w:t xml:space="preserve">Click </w:t>
      </w:r>
      <w:r w:rsidR="00D0080A" w:rsidRPr="00F93AA8">
        <w:rPr>
          <w:b/>
          <w:color w:val="000000"/>
        </w:rPr>
        <w:t>Finish</w:t>
      </w:r>
      <w:r w:rsidR="00D0080A" w:rsidRPr="00F93AA8">
        <w:rPr>
          <w:color w:val="000000"/>
        </w:rPr>
        <w:t>.</w:t>
      </w:r>
    </w:p>
    <w:p w:rsidR="00A832EB" w:rsidRPr="006A7CD9" w:rsidRDefault="00A47B0C" w:rsidP="00F03D56">
      <w:pPr>
        <w:pStyle w:val="ListParagraph"/>
        <w:spacing w:before="0" w:after="0" w:line="276" w:lineRule="auto"/>
        <w:ind w:left="0" w:right="990"/>
        <w:jc w:val="center"/>
        <w:rPr>
          <w:noProof/>
          <w:lang w:eastAsia="zh-CN"/>
        </w:rPr>
      </w:pPr>
      <w:r>
        <w:rPr>
          <w:noProof/>
        </w:rPr>
        <w:drawing>
          <wp:inline distT="0" distB="0" distL="0" distR="0">
            <wp:extent cx="4114800" cy="3238500"/>
            <wp:effectExtent l="19050" t="19050" r="19050" b="1905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38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A15C3" w:rsidRPr="006A7CD9" w:rsidRDefault="00114C9F" w:rsidP="003B5CE6">
      <w:pPr>
        <w:pStyle w:val="Caption"/>
        <w:rPr>
          <w:highlight w:val="yellow"/>
        </w:rPr>
      </w:pPr>
      <w:r>
        <w:rPr>
          <w:highlight w:val="yellow"/>
        </w:rPr>
        <w:t>Figure 7-</w:t>
      </w:r>
      <w:r w:rsidR="006B25D2" w:rsidRPr="00F93AA8">
        <w:rPr>
          <w:highlight w:val="yellow"/>
        </w:rPr>
        <w:t>7-5 Install Spec Explorer</w:t>
      </w:r>
      <w:bookmarkEnd w:id="8"/>
      <w:bookmarkEnd w:id="9"/>
    </w:p>
    <w:sectPr w:rsidR="004A15C3" w:rsidRPr="006A7CD9" w:rsidSect="00CC3033">
      <w:headerReference w:type="default" r:id="rId51"/>
      <w:footerReference w:type="default" r:id="rId52"/>
      <w:pgSz w:w="12240" w:h="15840"/>
      <w:pgMar w:top="1440" w:right="1170" w:bottom="1440" w:left="1440" w:header="720" w:footer="345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7B04" w:rsidRDefault="004D7B04">
      <w:r>
        <w:separator/>
      </w:r>
    </w:p>
  </w:endnote>
  <w:endnote w:type="continuationSeparator" w:id="1">
    <w:p w:rsidR="004D7B04" w:rsidRDefault="004D7B0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NSimSun">
    <w:altName w:val="MS Mincho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3DA6" w:rsidRPr="007B2567" w:rsidRDefault="00C13DA6">
    <w:pPr>
      <w:pStyle w:val="Footer"/>
      <w:jc w:val="right"/>
      <w:rPr>
        <w:szCs w:val="18"/>
      </w:rPr>
    </w:pPr>
    <w:r w:rsidRPr="007B2567">
      <w:rPr>
        <w:szCs w:val="18"/>
      </w:rPr>
      <w:fldChar w:fldCharType="begin"/>
    </w:r>
    <w:r w:rsidRPr="007B2567">
      <w:rPr>
        <w:szCs w:val="18"/>
      </w:rPr>
      <w:instrText xml:space="preserve"> PAGE   \* MERGEFORMAT </w:instrText>
    </w:r>
    <w:r w:rsidRPr="007B2567">
      <w:rPr>
        <w:szCs w:val="18"/>
      </w:rPr>
      <w:fldChar w:fldCharType="separate"/>
    </w:r>
    <w:r w:rsidR="008B7485">
      <w:rPr>
        <w:noProof/>
        <w:szCs w:val="18"/>
      </w:rPr>
      <w:t>34</w:t>
    </w:r>
    <w:r w:rsidRPr="007B2567">
      <w:rPr>
        <w:szCs w:val="18"/>
      </w:rPr>
      <w:fldChar w:fldCharType="end"/>
    </w:r>
  </w:p>
  <w:p w:rsidR="00C13DA6" w:rsidRDefault="00C13DA6">
    <w:pPr>
      <w:pStyle w:val="Footer"/>
    </w:pPr>
  </w:p>
  <w:p w:rsidR="00C13DA6" w:rsidRDefault="00C13DA6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7B04" w:rsidRDefault="004D7B04">
      <w:r>
        <w:separator/>
      </w:r>
    </w:p>
  </w:footnote>
  <w:footnote w:type="continuationSeparator" w:id="1">
    <w:p w:rsidR="004D7B04" w:rsidRDefault="004D7B0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3DA6" w:rsidRDefault="00C13DA6" w:rsidP="00762CB2">
    <w:pPr>
      <w:pStyle w:val="Header"/>
      <w:jc w:val="center"/>
      <w:rPr>
        <w:lang w:eastAsia="zh-CN"/>
      </w:rPr>
    </w:pPr>
  </w:p>
  <w:p w:rsidR="00C13DA6" w:rsidRDefault="00C13DA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A6509"/>
    <w:multiLevelType w:val="hybridMultilevel"/>
    <w:tmpl w:val="B3DCB688"/>
    <w:lvl w:ilvl="0" w:tplc="348EB2A8">
      <w:start w:val="1"/>
      <w:numFmt w:val="decimal"/>
      <w:lvlText w:val="%1."/>
      <w:lvlJc w:val="left"/>
      <w:pPr>
        <w:ind w:left="1290" w:hanging="360"/>
      </w:pPr>
      <w:rPr>
        <w:rFonts w:ascii="Arial" w:eastAsia="Calibr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">
    <w:nsid w:val="03C37E56"/>
    <w:multiLevelType w:val="hybridMultilevel"/>
    <w:tmpl w:val="B4E2DDD6"/>
    <w:lvl w:ilvl="0" w:tplc="87FE8B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63374B"/>
    <w:multiLevelType w:val="multilevel"/>
    <w:tmpl w:val="393C333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Arial" w:hAnsi="Arial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0"/>
        <w:szCs w:val="28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"/>
      <w:lvlJc w:val="left"/>
      <w:pPr>
        <w:ind w:left="149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0"/>
        <w:szCs w:val="20"/>
        <w:u w:val="none"/>
        <w:vertAlign w:val="baseline"/>
        <w:em w:val="none"/>
      </w:rPr>
    </w:lvl>
    <w:lvl w:ilvl="4">
      <w:start w:val="1"/>
      <w:numFmt w:val="decimal"/>
      <w:pStyle w:val="Heading5"/>
      <w:lvlText w:val="%1.%2.%3.%4.%5"/>
      <w:lvlJc w:val="left"/>
      <w:pPr>
        <w:ind w:left="1150" w:hanging="1008"/>
      </w:pPr>
      <w:rPr>
        <w:rFonts w:ascii="Arial" w:hAnsi="Arial" w:cs="Arial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294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438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582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726" w:hanging="1584"/>
      </w:pPr>
      <w:rPr>
        <w:rFonts w:hint="eastAsia"/>
      </w:rPr>
    </w:lvl>
  </w:abstractNum>
  <w:abstractNum w:abstractNumId="3">
    <w:nsid w:val="07EF0DC8"/>
    <w:multiLevelType w:val="hybridMultilevel"/>
    <w:tmpl w:val="160C3D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4">
    <w:nsid w:val="08B8268B"/>
    <w:multiLevelType w:val="hybridMultilevel"/>
    <w:tmpl w:val="B364A3DC"/>
    <w:lvl w:ilvl="0" w:tplc="124C400E">
      <w:start w:val="1"/>
      <w:numFmt w:val="decimal"/>
      <w:lvlText w:val="%1."/>
      <w:lvlJc w:val="left"/>
      <w:pPr>
        <w:ind w:left="5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7" w:hanging="360"/>
      </w:pPr>
    </w:lvl>
    <w:lvl w:ilvl="2" w:tplc="0409001B" w:tentative="1">
      <w:start w:val="1"/>
      <w:numFmt w:val="lowerRoman"/>
      <w:lvlText w:val="%3."/>
      <w:lvlJc w:val="right"/>
      <w:pPr>
        <w:ind w:left="1987" w:hanging="180"/>
      </w:pPr>
    </w:lvl>
    <w:lvl w:ilvl="3" w:tplc="0409000F" w:tentative="1">
      <w:start w:val="1"/>
      <w:numFmt w:val="decimal"/>
      <w:lvlText w:val="%4."/>
      <w:lvlJc w:val="left"/>
      <w:pPr>
        <w:ind w:left="2707" w:hanging="360"/>
      </w:pPr>
    </w:lvl>
    <w:lvl w:ilvl="4" w:tplc="04090019" w:tentative="1">
      <w:start w:val="1"/>
      <w:numFmt w:val="lowerLetter"/>
      <w:lvlText w:val="%5."/>
      <w:lvlJc w:val="left"/>
      <w:pPr>
        <w:ind w:left="3427" w:hanging="360"/>
      </w:pPr>
    </w:lvl>
    <w:lvl w:ilvl="5" w:tplc="0409001B" w:tentative="1">
      <w:start w:val="1"/>
      <w:numFmt w:val="lowerRoman"/>
      <w:lvlText w:val="%6."/>
      <w:lvlJc w:val="right"/>
      <w:pPr>
        <w:ind w:left="4147" w:hanging="180"/>
      </w:pPr>
    </w:lvl>
    <w:lvl w:ilvl="6" w:tplc="0409000F" w:tentative="1">
      <w:start w:val="1"/>
      <w:numFmt w:val="decimal"/>
      <w:lvlText w:val="%7."/>
      <w:lvlJc w:val="left"/>
      <w:pPr>
        <w:ind w:left="4867" w:hanging="360"/>
      </w:pPr>
    </w:lvl>
    <w:lvl w:ilvl="7" w:tplc="04090019" w:tentative="1">
      <w:start w:val="1"/>
      <w:numFmt w:val="lowerLetter"/>
      <w:lvlText w:val="%8."/>
      <w:lvlJc w:val="left"/>
      <w:pPr>
        <w:ind w:left="5587" w:hanging="360"/>
      </w:pPr>
    </w:lvl>
    <w:lvl w:ilvl="8" w:tplc="0409001B" w:tentative="1">
      <w:start w:val="1"/>
      <w:numFmt w:val="lowerRoman"/>
      <w:lvlText w:val="%9."/>
      <w:lvlJc w:val="right"/>
      <w:pPr>
        <w:ind w:left="6307" w:hanging="180"/>
      </w:pPr>
    </w:lvl>
  </w:abstractNum>
  <w:abstractNum w:abstractNumId="5">
    <w:nsid w:val="09DC64ED"/>
    <w:multiLevelType w:val="hybridMultilevel"/>
    <w:tmpl w:val="A126C2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5123E3"/>
    <w:multiLevelType w:val="hybridMultilevel"/>
    <w:tmpl w:val="C1486146"/>
    <w:lvl w:ilvl="0" w:tplc="1DB04DD8">
      <w:start w:val="1"/>
      <w:numFmt w:val="decimal"/>
      <w:lvlText w:val="%1."/>
      <w:lvlJc w:val="left"/>
      <w:pPr>
        <w:ind w:left="86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">
    <w:nsid w:val="1F204FC9"/>
    <w:multiLevelType w:val="hybridMultilevel"/>
    <w:tmpl w:val="211A4488"/>
    <w:lvl w:ilvl="0" w:tplc="24A41A98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8">
    <w:nsid w:val="1FB52CCE"/>
    <w:multiLevelType w:val="hybridMultilevel"/>
    <w:tmpl w:val="160C3D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9">
    <w:nsid w:val="213650CA"/>
    <w:multiLevelType w:val="hybridMultilevel"/>
    <w:tmpl w:val="F5F67442"/>
    <w:lvl w:ilvl="0" w:tplc="979CB9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844E19"/>
    <w:multiLevelType w:val="hybridMultilevel"/>
    <w:tmpl w:val="211A4488"/>
    <w:lvl w:ilvl="0" w:tplc="24A41A98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1">
    <w:nsid w:val="252A6A2E"/>
    <w:multiLevelType w:val="hybridMultilevel"/>
    <w:tmpl w:val="EAB82D22"/>
    <w:lvl w:ilvl="0" w:tplc="0409000F">
      <w:start w:val="1"/>
      <w:numFmt w:val="decimal"/>
      <w:lvlText w:val="%1."/>
      <w:lvlJc w:val="left"/>
      <w:pPr>
        <w:ind w:left="855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2">
    <w:nsid w:val="2533557A"/>
    <w:multiLevelType w:val="hybridMultilevel"/>
    <w:tmpl w:val="EA2A0D0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8FC1250"/>
    <w:multiLevelType w:val="hybridMultilevel"/>
    <w:tmpl w:val="340AA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141F9A"/>
    <w:multiLevelType w:val="hybridMultilevel"/>
    <w:tmpl w:val="EAB82D22"/>
    <w:lvl w:ilvl="0" w:tplc="0409000F">
      <w:start w:val="1"/>
      <w:numFmt w:val="decimal"/>
      <w:lvlText w:val="%1."/>
      <w:lvlJc w:val="left"/>
      <w:pPr>
        <w:ind w:left="855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5">
    <w:nsid w:val="2F102E9E"/>
    <w:multiLevelType w:val="hybridMultilevel"/>
    <w:tmpl w:val="26B446CA"/>
    <w:lvl w:ilvl="0" w:tplc="9A509A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F701C52"/>
    <w:multiLevelType w:val="hybridMultilevel"/>
    <w:tmpl w:val="EAB82D22"/>
    <w:lvl w:ilvl="0" w:tplc="0409000F">
      <w:start w:val="1"/>
      <w:numFmt w:val="decimal"/>
      <w:lvlText w:val="%1."/>
      <w:lvlJc w:val="left"/>
      <w:pPr>
        <w:ind w:left="855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7">
    <w:nsid w:val="30CB18F1"/>
    <w:multiLevelType w:val="hybridMultilevel"/>
    <w:tmpl w:val="2ACADF84"/>
    <w:lvl w:ilvl="0" w:tplc="BAEA509E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8" w:hanging="420"/>
      </w:pPr>
    </w:lvl>
    <w:lvl w:ilvl="2" w:tplc="0409001B" w:tentative="1">
      <w:start w:val="1"/>
      <w:numFmt w:val="lowerRoman"/>
      <w:lvlText w:val="%3."/>
      <w:lvlJc w:val="right"/>
      <w:pPr>
        <w:ind w:left="1978" w:hanging="420"/>
      </w:pPr>
    </w:lvl>
    <w:lvl w:ilvl="3" w:tplc="0409000F" w:tentative="1">
      <w:start w:val="1"/>
      <w:numFmt w:val="decimal"/>
      <w:lvlText w:val="%4."/>
      <w:lvlJc w:val="left"/>
      <w:pPr>
        <w:ind w:left="2398" w:hanging="420"/>
      </w:pPr>
    </w:lvl>
    <w:lvl w:ilvl="4" w:tplc="04090019" w:tentative="1">
      <w:start w:val="1"/>
      <w:numFmt w:val="lowerLetter"/>
      <w:lvlText w:val="%5)"/>
      <w:lvlJc w:val="left"/>
      <w:pPr>
        <w:ind w:left="2818" w:hanging="420"/>
      </w:pPr>
    </w:lvl>
    <w:lvl w:ilvl="5" w:tplc="0409001B" w:tentative="1">
      <w:start w:val="1"/>
      <w:numFmt w:val="lowerRoman"/>
      <w:lvlText w:val="%6."/>
      <w:lvlJc w:val="right"/>
      <w:pPr>
        <w:ind w:left="3238" w:hanging="420"/>
      </w:pPr>
    </w:lvl>
    <w:lvl w:ilvl="6" w:tplc="0409000F" w:tentative="1">
      <w:start w:val="1"/>
      <w:numFmt w:val="decimal"/>
      <w:lvlText w:val="%7."/>
      <w:lvlJc w:val="left"/>
      <w:pPr>
        <w:ind w:left="3658" w:hanging="420"/>
      </w:pPr>
    </w:lvl>
    <w:lvl w:ilvl="7" w:tplc="04090019" w:tentative="1">
      <w:start w:val="1"/>
      <w:numFmt w:val="lowerLetter"/>
      <w:lvlText w:val="%8)"/>
      <w:lvlJc w:val="left"/>
      <w:pPr>
        <w:ind w:left="4078" w:hanging="420"/>
      </w:pPr>
    </w:lvl>
    <w:lvl w:ilvl="8" w:tplc="0409001B" w:tentative="1">
      <w:start w:val="1"/>
      <w:numFmt w:val="lowerRoman"/>
      <w:lvlText w:val="%9."/>
      <w:lvlJc w:val="right"/>
      <w:pPr>
        <w:ind w:left="4498" w:hanging="420"/>
      </w:pPr>
    </w:lvl>
  </w:abstractNum>
  <w:abstractNum w:abstractNumId="18">
    <w:nsid w:val="37254921"/>
    <w:multiLevelType w:val="multilevel"/>
    <w:tmpl w:val="F3B4E4C6"/>
    <w:lvl w:ilvl="0">
      <w:start w:val="1"/>
      <w:numFmt w:val="decimal"/>
      <w:lvlText w:val="%1"/>
      <w:lvlJc w:val="left"/>
      <w:pPr>
        <w:ind w:left="432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8"/>
        <w:szCs w:val="28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ind w:left="1264" w:hanging="864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6"/>
        <w:szCs w:val="26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ind w:left="1150" w:hanging="1008"/>
      </w:pPr>
      <w:rPr>
        <w:rFonts w:ascii="Arial" w:hAnsi="Arial" w:cs="Arial" w:hint="default"/>
      </w:rPr>
    </w:lvl>
    <w:lvl w:ilvl="5">
      <w:start w:val="1"/>
      <w:numFmt w:val="decimal"/>
      <w:lvlText w:val="%1.%2.%3.%4.%5.%6"/>
      <w:lvlJc w:val="left"/>
      <w:pPr>
        <w:ind w:left="1294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38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582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726" w:hanging="1584"/>
      </w:pPr>
      <w:rPr>
        <w:rFonts w:hint="eastAsia"/>
      </w:rPr>
    </w:lvl>
  </w:abstractNum>
  <w:abstractNum w:abstractNumId="19">
    <w:nsid w:val="3AC96FF1"/>
    <w:multiLevelType w:val="hybridMultilevel"/>
    <w:tmpl w:val="9AEE3CF4"/>
    <w:lvl w:ilvl="0" w:tplc="EE861FA0">
      <w:start w:val="1"/>
      <w:numFmt w:val="decimal"/>
      <w:lvlText w:val="%1."/>
      <w:lvlJc w:val="left"/>
      <w:pPr>
        <w:ind w:left="11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5" w:hanging="360"/>
      </w:pPr>
    </w:lvl>
    <w:lvl w:ilvl="2" w:tplc="0409001B" w:tentative="1">
      <w:start w:val="1"/>
      <w:numFmt w:val="lowerRoman"/>
      <w:lvlText w:val="%3."/>
      <w:lvlJc w:val="right"/>
      <w:pPr>
        <w:ind w:left="2635" w:hanging="180"/>
      </w:pPr>
    </w:lvl>
    <w:lvl w:ilvl="3" w:tplc="0409000F" w:tentative="1">
      <w:start w:val="1"/>
      <w:numFmt w:val="decimal"/>
      <w:lvlText w:val="%4."/>
      <w:lvlJc w:val="left"/>
      <w:pPr>
        <w:ind w:left="3355" w:hanging="360"/>
      </w:pPr>
    </w:lvl>
    <w:lvl w:ilvl="4" w:tplc="04090019" w:tentative="1">
      <w:start w:val="1"/>
      <w:numFmt w:val="lowerLetter"/>
      <w:lvlText w:val="%5."/>
      <w:lvlJc w:val="left"/>
      <w:pPr>
        <w:ind w:left="4075" w:hanging="360"/>
      </w:pPr>
    </w:lvl>
    <w:lvl w:ilvl="5" w:tplc="0409001B" w:tentative="1">
      <w:start w:val="1"/>
      <w:numFmt w:val="lowerRoman"/>
      <w:lvlText w:val="%6."/>
      <w:lvlJc w:val="right"/>
      <w:pPr>
        <w:ind w:left="4795" w:hanging="180"/>
      </w:pPr>
    </w:lvl>
    <w:lvl w:ilvl="6" w:tplc="0409000F" w:tentative="1">
      <w:start w:val="1"/>
      <w:numFmt w:val="decimal"/>
      <w:lvlText w:val="%7."/>
      <w:lvlJc w:val="left"/>
      <w:pPr>
        <w:ind w:left="5515" w:hanging="360"/>
      </w:pPr>
    </w:lvl>
    <w:lvl w:ilvl="7" w:tplc="04090019" w:tentative="1">
      <w:start w:val="1"/>
      <w:numFmt w:val="lowerLetter"/>
      <w:lvlText w:val="%8."/>
      <w:lvlJc w:val="left"/>
      <w:pPr>
        <w:ind w:left="6235" w:hanging="360"/>
      </w:pPr>
    </w:lvl>
    <w:lvl w:ilvl="8" w:tplc="0409001B" w:tentative="1">
      <w:start w:val="1"/>
      <w:numFmt w:val="lowerRoman"/>
      <w:lvlText w:val="%9."/>
      <w:lvlJc w:val="right"/>
      <w:pPr>
        <w:ind w:left="6955" w:hanging="180"/>
      </w:pPr>
    </w:lvl>
  </w:abstractNum>
  <w:abstractNum w:abstractNumId="20">
    <w:nsid w:val="40CA50AF"/>
    <w:multiLevelType w:val="hybridMultilevel"/>
    <w:tmpl w:val="7B7A8876"/>
    <w:lvl w:ilvl="0" w:tplc="0958F98E">
      <w:start w:val="7"/>
      <w:numFmt w:val="decimal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21">
    <w:nsid w:val="40D1418B"/>
    <w:multiLevelType w:val="multilevel"/>
    <w:tmpl w:val="04090029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2">
    <w:nsid w:val="42A2722A"/>
    <w:multiLevelType w:val="hybridMultilevel"/>
    <w:tmpl w:val="6A6ADBAA"/>
    <w:lvl w:ilvl="0" w:tplc="0409000F">
      <w:start w:val="1"/>
      <w:numFmt w:val="decimal"/>
      <w:lvlText w:val="%1."/>
      <w:lvlJc w:val="left"/>
      <w:pPr>
        <w:ind w:left="465" w:hanging="420"/>
      </w:pPr>
    </w:lvl>
    <w:lvl w:ilvl="1" w:tplc="5928CF8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4913760"/>
    <w:multiLevelType w:val="hybridMultilevel"/>
    <w:tmpl w:val="C1486146"/>
    <w:lvl w:ilvl="0" w:tplc="1DB04DD8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>
    <w:nsid w:val="453D70D5"/>
    <w:multiLevelType w:val="singleLevel"/>
    <w:tmpl w:val="C18CBD38"/>
    <w:lvl w:ilvl="0">
      <w:start w:val="1"/>
      <w:numFmt w:val="bullet"/>
      <w:pStyle w:val="BulletedLis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5">
    <w:nsid w:val="50687D33"/>
    <w:multiLevelType w:val="hybridMultilevel"/>
    <w:tmpl w:val="8E7A6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2C762C6"/>
    <w:multiLevelType w:val="hybridMultilevel"/>
    <w:tmpl w:val="08227350"/>
    <w:lvl w:ilvl="0" w:tplc="77C0A59A">
      <w:start w:val="1"/>
      <w:numFmt w:val="decimal"/>
      <w:lvlText w:val="%1."/>
      <w:lvlJc w:val="left"/>
      <w:pPr>
        <w:ind w:left="126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DA483E"/>
    <w:multiLevelType w:val="hybridMultilevel"/>
    <w:tmpl w:val="6026E7F4"/>
    <w:lvl w:ilvl="0" w:tplc="666A500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3B21504"/>
    <w:multiLevelType w:val="hybridMultilevel"/>
    <w:tmpl w:val="CC545A16"/>
    <w:lvl w:ilvl="0" w:tplc="C5B4FCE6">
      <w:start w:val="1"/>
      <w:numFmt w:val="decimal"/>
      <w:lvlText w:val="%1."/>
      <w:lvlJc w:val="left"/>
      <w:pPr>
        <w:ind w:left="5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26499D"/>
    <w:multiLevelType w:val="hybridMultilevel"/>
    <w:tmpl w:val="C316A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6D61CFC"/>
    <w:multiLevelType w:val="multilevel"/>
    <w:tmpl w:val="04090025"/>
    <w:styleLink w:val="Style1"/>
    <w:lvl w:ilvl="0">
      <w:start w:val="2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88C331E"/>
    <w:multiLevelType w:val="hybridMultilevel"/>
    <w:tmpl w:val="88464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91A7205"/>
    <w:multiLevelType w:val="hybridMultilevel"/>
    <w:tmpl w:val="FEEE9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930EFA"/>
    <w:multiLevelType w:val="hybridMultilevel"/>
    <w:tmpl w:val="3F064AC8"/>
    <w:lvl w:ilvl="0" w:tplc="6518E53A">
      <w:start w:val="1"/>
      <w:numFmt w:val="bullet"/>
      <w:pStyle w:val="Bullet1"/>
      <w:lvlText w:val=""/>
      <w:lvlJc w:val="left"/>
      <w:pPr>
        <w:ind w:left="1140" w:hanging="42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4">
    <w:nsid w:val="620B1BCB"/>
    <w:multiLevelType w:val="hybridMultilevel"/>
    <w:tmpl w:val="DAAA6452"/>
    <w:lvl w:ilvl="0" w:tplc="3430A5C8">
      <w:start w:val="1"/>
      <w:numFmt w:val="lowerLetter"/>
      <w:lvlText w:val="%1)"/>
      <w:lvlJc w:val="left"/>
      <w:pPr>
        <w:ind w:left="216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>
    <w:nsid w:val="63753BB6"/>
    <w:multiLevelType w:val="multilevel"/>
    <w:tmpl w:val="46E66EE2"/>
    <w:lvl w:ilvl="0">
      <w:start w:val="1"/>
      <w:numFmt w:val="decimal"/>
      <w:lvlText w:val="%1"/>
      <w:lvlJc w:val="left"/>
      <w:pPr>
        <w:ind w:left="432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8"/>
        <w:szCs w:val="28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ind w:left="1264" w:hanging="864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6"/>
        <w:szCs w:val="26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ind w:left="1150" w:hanging="1008"/>
      </w:pPr>
      <w:rPr>
        <w:rFonts w:ascii="Arial" w:hAnsi="Arial" w:cs="Arial" w:hint="default"/>
      </w:rPr>
    </w:lvl>
    <w:lvl w:ilvl="5">
      <w:start w:val="1"/>
      <w:numFmt w:val="decimal"/>
      <w:lvlText w:val="%1.%2.%3.%4.%5.%6"/>
      <w:lvlJc w:val="left"/>
      <w:pPr>
        <w:ind w:left="1294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38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582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726" w:hanging="1584"/>
      </w:pPr>
      <w:rPr>
        <w:rFonts w:hint="eastAsia"/>
      </w:rPr>
    </w:lvl>
  </w:abstractNum>
  <w:abstractNum w:abstractNumId="36">
    <w:nsid w:val="6735398D"/>
    <w:multiLevelType w:val="hybridMultilevel"/>
    <w:tmpl w:val="769A62A0"/>
    <w:lvl w:ilvl="0" w:tplc="4BA0C8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BE04C38"/>
    <w:multiLevelType w:val="singleLevel"/>
    <w:tmpl w:val="E41EEA0A"/>
    <w:lvl w:ilvl="0">
      <w:start w:val="1"/>
      <w:numFmt w:val="lowerLetter"/>
      <w:pStyle w:val="NumberedList2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38">
    <w:nsid w:val="6F264C4A"/>
    <w:multiLevelType w:val="hybridMultilevel"/>
    <w:tmpl w:val="DCBA7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6E33A8C"/>
    <w:multiLevelType w:val="hybridMultilevel"/>
    <w:tmpl w:val="AB52F392"/>
    <w:lvl w:ilvl="0" w:tplc="666A50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A6D7F24"/>
    <w:multiLevelType w:val="hybridMultilevel"/>
    <w:tmpl w:val="A49C628E"/>
    <w:lvl w:ilvl="0" w:tplc="3E78E81A">
      <w:start w:val="1"/>
      <w:numFmt w:val="decimal"/>
      <w:lvlText w:val="%1."/>
      <w:lvlJc w:val="left"/>
      <w:pPr>
        <w:ind w:left="862" w:hanging="360"/>
      </w:pPr>
      <w:rPr>
        <w:rFonts w:hint="default"/>
        <w:b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3"/>
  </w:num>
  <w:num w:numId="3">
    <w:abstractNumId w:val="30"/>
  </w:num>
  <w:num w:numId="4">
    <w:abstractNumId w:val="35"/>
  </w:num>
  <w:num w:numId="5">
    <w:abstractNumId w:val="37"/>
  </w:num>
  <w:num w:numId="6">
    <w:abstractNumId w:val="33"/>
  </w:num>
  <w:num w:numId="7">
    <w:abstractNumId w:val="22"/>
  </w:num>
  <w:num w:numId="8">
    <w:abstractNumId w:val="26"/>
  </w:num>
  <w:num w:numId="9">
    <w:abstractNumId w:val="5"/>
  </w:num>
  <w:num w:numId="10">
    <w:abstractNumId w:val="12"/>
  </w:num>
  <w:num w:numId="11">
    <w:abstractNumId w:val="17"/>
  </w:num>
  <w:num w:numId="12">
    <w:abstractNumId w:val="4"/>
  </w:num>
  <w:num w:numId="13">
    <w:abstractNumId w:val="19"/>
  </w:num>
  <w:num w:numId="14">
    <w:abstractNumId w:val="28"/>
  </w:num>
  <w:num w:numId="15">
    <w:abstractNumId w:val="6"/>
  </w:num>
  <w:num w:numId="16">
    <w:abstractNumId w:val="23"/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8"/>
  </w:num>
  <w:num w:numId="22">
    <w:abstractNumId w:val="40"/>
  </w:num>
  <w:num w:numId="23">
    <w:abstractNumId w:val="32"/>
  </w:num>
  <w:num w:numId="24">
    <w:abstractNumId w:val="10"/>
  </w:num>
  <w:num w:numId="25">
    <w:abstractNumId w:val="25"/>
  </w:num>
  <w:num w:numId="26">
    <w:abstractNumId w:val="3"/>
  </w:num>
  <w:num w:numId="27">
    <w:abstractNumId w:val="1"/>
  </w:num>
  <w:num w:numId="28">
    <w:abstractNumId w:val="0"/>
  </w:num>
  <w:num w:numId="29">
    <w:abstractNumId w:val="20"/>
  </w:num>
  <w:num w:numId="30">
    <w:abstractNumId w:val="34"/>
  </w:num>
  <w:num w:numId="31">
    <w:abstractNumId w:val="16"/>
  </w:num>
  <w:num w:numId="32">
    <w:abstractNumId w:val="14"/>
  </w:num>
  <w:num w:numId="33">
    <w:abstractNumId w:val="11"/>
  </w:num>
  <w:num w:numId="34">
    <w:abstractNumId w:val="21"/>
  </w:num>
  <w:num w:numId="35">
    <w:abstractNumId w:val="15"/>
  </w:num>
  <w:num w:numId="36">
    <w:abstractNumId w:val="29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2"/>
  </w:num>
  <w:num w:numId="52">
    <w:abstractNumId w:val="2"/>
  </w:num>
  <w:num w:numId="53">
    <w:abstractNumId w:val="2"/>
  </w:num>
  <w:num w:numId="54">
    <w:abstractNumId w:val="2"/>
  </w:num>
  <w:num w:numId="55">
    <w:abstractNumId w:val="2"/>
  </w:num>
  <w:num w:numId="56">
    <w:abstractNumId w:val="2"/>
  </w:num>
  <w:num w:numId="57">
    <w:abstractNumId w:val="2"/>
  </w:num>
  <w:num w:numId="58">
    <w:abstractNumId w:val="2"/>
  </w:num>
  <w:num w:numId="59">
    <w:abstractNumId w:val="2"/>
  </w:num>
  <w:num w:numId="60">
    <w:abstractNumId w:val="2"/>
  </w:num>
  <w:num w:numId="61">
    <w:abstractNumId w:val="2"/>
  </w:num>
  <w:num w:numId="62">
    <w:abstractNumId w:val="2"/>
  </w:num>
  <w:num w:numId="6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36"/>
  </w:num>
  <w:num w:numId="65">
    <w:abstractNumId w:val="9"/>
  </w:num>
  <w:num w:numId="66">
    <w:abstractNumId w:val="27"/>
  </w:num>
  <w:num w:numId="67">
    <w:abstractNumId w:val="39"/>
  </w:num>
  <w:num w:numId="68">
    <w:abstractNumId w:val="7"/>
  </w:num>
  <w:num w:numId="69">
    <w:abstractNumId w:val="2"/>
  </w:num>
  <w:num w:numId="70">
    <w:abstractNumId w:val="8"/>
  </w:num>
  <w:numIdMacAtCleanup w:val="6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1F08"/>
  <w:defaultTabStop w:val="720"/>
  <w:drawingGridHorizontalSpacing w:val="100"/>
  <w:displayHorizontalDrawingGridEvery w:val="2"/>
  <w:characterSpacingControl w:val="doNotCompress"/>
  <w:hdrShapeDefaults>
    <o:shapedefaults v:ext="edit" spidmax="63490" fill="f" fillcolor="white">
      <v:fill color="white" on="f"/>
      <v:textbox style="mso-rotate-with-shape:t"/>
    </o:shapedefaults>
  </w:hdrShapeDefaults>
  <w:footnotePr>
    <w:footnote w:id="0"/>
    <w:footnote w:id="1"/>
  </w:footnotePr>
  <w:endnotePr>
    <w:endnote w:id="0"/>
    <w:endnote w:id="1"/>
  </w:endnotePr>
  <w:compat/>
  <w:rsids>
    <w:rsidRoot w:val="00617241"/>
    <w:rsid w:val="0000031D"/>
    <w:rsid w:val="000006D0"/>
    <w:rsid w:val="00000D34"/>
    <w:rsid w:val="0000101F"/>
    <w:rsid w:val="00001947"/>
    <w:rsid w:val="00002180"/>
    <w:rsid w:val="00002699"/>
    <w:rsid w:val="00003027"/>
    <w:rsid w:val="000033D2"/>
    <w:rsid w:val="00006039"/>
    <w:rsid w:val="000063C9"/>
    <w:rsid w:val="00007D3C"/>
    <w:rsid w:val="00010598"/>
    <w:rsid w:val="0001071D"/>
    <w:rsid w:val="00010A75"/>
    <w:rsid w:val="00010C0A"/>
    <w:rsid w:val="00010FC3"/>
    <w:rsid w:val="000111F8"/>
    <w:rsid w:val="00011A3B"/>
    <w:rsid w:val="000126D7"/>
    <w:rsid w:val="00013A22"/>
    <w:rsid w:val="0001471C"/>
    <w:rsid w:val="00014BFC"/>
    <w:rsid w:val="0001509A"/>
    <w:rsid w:val="000161C8"/>
    <w:rsid w:val="000165FA"/>
    <w:rsid w:val="0002101F"/>
    <w:rsid w:val="00021052"/>
    <w:rsid w:val="00022563"/>
    <w:rsid w:val="000228F3"/>
    <w:rsid w:val="0002345E"/>
    <w:rsid w:val="00024578"/>
    <w:rsid w:val="00024D85"/>
    <w:rsid w:val="0002591C"/>
    <w:rsid w:val="00025C62"/>
    <w:rsid w:val="000278CF"/>
    <w:rsid w:val="0003154F"/>
    <w:rsid w:val="000319D1"/>
    <w:rsid w:val="00032258"/>
    <w:rsid w:val="000329AB"/>
    <w:rsid w:val="00032C85"/>
    <w:rsid w:val="00032E91"/>
    <w:rsid w:val="00032FF9"/>
    <w:rsid w:val="00033D52"/>
    <w:rsid w:val="00034105"/>
    <w:rsid w:val="000344D5"/>
    <w:rsid w:val="00035DC3"/>
    <w:rsid w:val="00036440"/>
    <w:rsid w:val="000365D8"/>
    <w:rsid w:val="00036711"/>
    <w:rsid w:val="00037BD9"/>
    <w:rsid w:val="00037C08"/>
    <w:rsid w:val="00037CD2"/>
    <w:rsid w:val="0004041F"/>
    <w:rsid w:val="0004084E"/>
    <w:rsid w:val="000413C6"/>
    <w:rsid w:val="0004158A"/>
    <w:rsid w:val="000417BB"/>
    <w:rsid w:val="00042F14"/>
    <w:rsid w:val="000437B6"/>
    <w:rsid w:val="00043D10"/>
    <w:rsid w:val="00043E7B"/>
    <w:rsid w:val="000442C8"/>
    <w:rsid w:val="00044572"/>
    <w:rsid w:val="00044A7A"/>
    <w:rsid w:val="0004658D"/>
    <w:rsid w:val="0005014C"/>
    <w:rsid w:val="0005074E"/>
    <w:rsid w:val="00052ACF"/>
    <w:rsid w:val="00052C3B"/>
    <w:rsid w:val="0005405C"/>
    <w:rsid w:val="000543C7"/>
    <w:rsid w:val="00054EA9"/>
    <w:rsid w:val="00055397"/>
    <w:rsid w:val="00055BF8"/>
    <w:rsid w:val="0005676C"/>
    <w:rsid w:val="00056833"/>
    <w:rsid w:val="00056FEF"/>
    <w:rsid w:val="00057072"/>
    <w:rsid w:val="000574B1"/>
    <w:rsid w:val="00057B60"/>
    <w:rsid w:val="00061B7E"/>
    <w:rsid w:val="000629B2"/>
    <w:rsid w:val="000632CF"/>
    <w:rsid w:val="00064179"/>
    <w:rsid w:val="000645C6"/>
    <w:rsid w:val="000645D0"/>
    <w:rsid w:val="00066A5B"/>
    <w:rsid w:val="00067FB6"/>
    <w:rsid w:val="000708D1"/>
    <w:rsid w:val="00070F70"/>
    <w:rsid w:val="00073282"/>
    <w:rsid w:val="000741D1"/>
    <w:rsid w:val="00074A8F"/>
    <w:rsid w:val="00074F98"/>
    <w:rsid w:val="00075739"/>
    <w:rsid w:val="000757D9"/>
    <w:rsid w:val="00075FB2"/>
    <w:rsid w:val="00076C75"/>
    <w:rsid w:val="00076F81"/>
    <w:rsid w:val="00077B12"/>
    <w:rsid w:val="00081DC8"/>
    <w:rsid w:val="00082F7B"/>
    <w:rsid w:val="00083462"/>
    <w:rsid w:val="00084A8A"/>
    <w:rsid w:val="000871F5"/>
    <w:rsid w:val="00087C6F"/>
    <w:rsid w:val="0009037D"/>
    <w:rsid w:val="00090D93"/>
    <w:rsid w:val="00091359"/>
    <w:rsid w:val="00092F8C"/>
    <w:rsid w:val="00093A5E"/>
    <w:rsid w:val="00094EFD"/>
    <w:rsid w:val="00095611"/>
    <w:rsid w:val="00096744"/>
    <w:rsid w:val="00096A2F"/>
    <w:rsid w:val="00097850"/>
    <w:rsid w:val="00097911"/>
    <w:rsid w:val="000A0644"/>
    <w:rsid w:val="000A08B1"/>
    <w:rsid w:val="000A1227"/>
    <w:rsid w:val="000A13CE"/>
    <w:rsid w:val="000A2FB6"/>
    <w:rsid w:val="000A30C1"/>
    <w:rsid w:val="000A377A"/>
    <w:rsid w:val="000A51A6"/>
    <w:rsid w:val="000A5464"/>
    <w:rsid w:val="000A5B10"/>
    <w:rsid w:val="000A5BCA"/>
    <w:rsid w:val="000A75CA"/>
    <w:rsid w:val="000A7858"/>
    <w:rsid w:val="000A790E"/>
    <w:rsid w:val="000B0371"/>
    <w:rsid w:val="000B1C22"/>
    <w:rsid w:val="000B20C8"/>
    <w:rsid w:val="000B2E13"/>
    <w:rsid w:val="000B2FEF"/>
    <w:rsid w:val="000B49C7"/>
    <w:rsid w:val="000B4D07"/>
    <w:rsid w:val="000B4F54"/>
    <w:rsid w:val="000B4FBD"/>
    <w:rsid w:val="000B50D1"/>
    <w:rsid w:val="000B539B"/>
    <w:rsid w:val="000B5BEF"/>
    <w:rsid w:val="000B5F64"/>
    <w:rsid w:val="000B7B72"/>
    <w:rsid w:val="000B7DD3"/>
    <w:rsid w:val="000C0A7A"/>
    <w:rsid w:val="000C1854"/>
    <w:rsid w:val="000C2584"/>
    <w:rsid w:val="000C25C8"/>
    <w:rsid w:val="000C28D0"/>
    <w:rsid w:val="000C3223"/>
    <w:rsid w:val="000C372C"/>
    <w:rsid w:val="000C407E"/>
    <w:rsid w:val="000C46AB"/>
    <w:rsid w:val="000C48D8"/>
    <w:rsid w:val="000C496F"/>
    <w:rsid w:val="000C5F36"/>
    <w:rsid w:val="000C651D"/>
    <w:rsid w:val="000C6AD7"/>
    <w:rsid w:val="000C7A68"/>
    <w:rsid w:val="000D0090"/>
    <w:rsid w:val="000D1BD7"/>
    <w:rsid w:val="000D203A"/>
    <w:rsid w:val="000D259E"/>
    <w:rsid w:val="000D289F"/>
    <w:rsid w:val="000D3485"/>
    <w:rsid w:val="000D3B53"/>
    <w:rsid w:val="000D4660"/>
    <w:rsid w:val="000D46B3"/>
    <w:rsid w:val="000D49AF"/>
    <w:rsid w:val="000D4CD6"/>
    <w:rsid w:val="000D51C8"/>
    <w:rsid w:val="000D58BE"/>
    <w:rsid w:val="000D5FAC"/>
    <w:rsid w:val="000D6F05"/>
    <w:rsid w:val="000E067B"/>
    <w:rsid w:val="000E0CE8"/>
    <w:rsid w:val="000E0FE5"/>
    <w:rsid w:val="000E15A6"/>
    <w:rsid w:val="000E1D66"/>
    <w:rsid w:val="000E1DC3"/>
    <w:rsid w:val="000E244A"/>
    <w:rsid w:val="000E2BE4"/>
    <w:rsid w:val="000E2D99"/>
    <w:rsid w:val="000E3029"/>
    <w:rsid w:val="000E3355"/>
    <w:rsid w:val="000E3779"/>
    <w:rsid w:val="000E39A9"/>
    <w:rsid w:val="000E4B10"/>
    <w:rsid w:val="000E4EC8"/>
    <w:rsid w:val="000E671E"/>
    <w:rsid w:val="000E6AEF"/>
    <w:rsid w:val="000E7ECD"/>
    <w:rsid w:val="000F1361"/>
    <w:rsid w:val="000F2957"/>
    <w:rsid w:val="000F3787"/>
    <w:rsid w:val="000F3A43"/>
    <w:rsid w:val="000F56DB"/>
    <w:rsid w:val="000F5987"/>
    <w:rsid w:val="000F64D6"/>
    <w:rsid w:val="000F6EDC"/>
    <w:rsid w:val="000F759A"/>
    <w:rsid w:val="000F7927"/>
    <w:rsid w:val="000F7C7A"/>
    <w:rsid w:val="00100893"/>
    <w:rsid w:val="001008E7"/>
    <w:rsid w:val="00100B98"/>
    <w:rsid w:val="0010188F"/>
    <w:rsid w:val="00101AB8"/>
    <w:rsid w:val="001023B3"/>
    <w:rsid w:val="00102F68"/>
    <w:rsid w:val="00104B3E"/>
    <w:rsid w:val="00105865"/>
    <w:rsid w:val="00107FAA"/>
    <w:rsid w:val="00110E1C"/>
    <w:rsid w:val="0011182B"/>
    <w:rsid w:val="00111897"/>
    <w:rsid w:val="0011286E"/>
    <w:rsid w:val="0011287A"/>
    <w:rsid w:val="00113B7A"/>
    <w:rsid w:val="00113C51"/>
    <w:rsid w:val="00114054"/>
    <w:rsid w:val="00114439"/>
    <w:rsid w:val="00114C9F"/>
    <w:rsid w:val="001154FD"/>
    <w:rsid w:val="001169C5"/>
    <w:rsid w:val="001175D4"/>
    <w:rsid w:val="001200AF"/>
    <w:rsid w:val="001200B1"/>
    <w:rsid w:val="00120139"/>
    <w:rsid w:val="0012114F"/>
    <w:rsid w:val="00124558"/>
    <w:rsid w:val="00124783"/>
    <w:rsid w:val="00124F54"/>
    <w:rsid w:val="001252C9"/>
    <w:rsid w:val="00125589"/>
    <w:rsid w:val="00125721"/>
    <w:rsid w:val="00126227"/>
    <w:rsid w:val="00127C2A"/>
    <w:rsid w:val="00127C7D"/>
    <w:rsid w:val="001321CF"/>
    <w:rsid w:val="001339BF"/>
    <w:rsid w:val="00135263"/>
    <w:rsid w:val="00135B24"/>
    <w:rsid w:val="00136410"/>
    <w:rsid w:val="001370E1"/>
    <w:rsid w:val="00140C8E"/>
    <w:rsid w:val="001412FB"/>
    <w:rsid w:val="001414B4"/>
    <w:rsid w:val="001423C9"/>
    <w:rsid w:val="00142DBA"/>
    <w:rsid w:val="0014333C"/>
    <w:rsid w:val="00144006"/>
    <w:rsid w:val="001444CF"/>
    <w:rsid w:val="0014460F"/>
    <w:rsid w:val="00144FA5"/>
    <w:rsid w:val="0014531F"/>
    <w:rsid w:val="001453B1"/>
    <w:rsid w:val="001469FD"/>
    <w:rsid w:val="00152BE3"/>
    <w:rsid w:val="00155595"/>
    <w:rsid w:val="001560EB"/>
    <w:rsid w:val="0015701E"/>
    <w:rsid w:val="001572A2"/>
    <w:rsid w:val="0015773D"/>
    <w:rsid w:val="00160CA1"/>
    <w:rsid w:val="00160D17"/>
    <w:rsid w:val="0016147A"/>
    <w:rsid w:val="001622AC"/>
    <w:rsid w:val="00163248"/>
    <w:rsid w:val="001632D8"/>
    <w:rsid w:val="00163351"/>
    <w:rsid w:val="00164836"/>
    <w:rsid w:val="001649EE"/>
    <w:rsid w:val="00165314"/>
    <w:rsid w:val="00165C20"/>
    <w:rsid w:val="00166283"/>
    <w:rsid w:val="00166352"/>
    <w:rsid w:val="00167026"/>
    <w:rsid w:val="00167CF4"/>
    <w:rsid w:val="00170068"/>
    <w:rsid w:val="0017098B"/>
    <w:rsid w:val="001714FD"/>
    <w:rsid w:val="00171939"/>
    <w:rsid w:val="00171B49"/>
    <w:rsid w:val="00171D1B"/>
    <w:rsid w:val="00172255"/>
    <w:rsid w:val="0017250C"/>
    <w:rsid w:val="00172FC3"/>
    <w:rsid w:val="00173510"/>
    <w:rsid w:val="00173540"/>
    <w:rsid w:val="0017430C"/>
    <w:rsid w:val="00175A12"/>
    <w:rsid w:val="00176A42"/>
    <w:rsid w:val="001813C7"/>
    <w:rsid w:val="00182639"/>
    <w:rsid w:val="00182785"/>
    <w:rsid w:val="001827B1"/>
    <w:rsid w:val="00182E0E"/>
    <w:rsid w:val="00183610"/>
    <w:rsid w:val="00184450"/>
    <w:rsid w:val="001850A9"/>
    <w:rsid w:val="001862F2"/>
    <w:rsid w:val="0018649E"/>
    <w:rsid w:val="00187F9D"/>
    <w:rsid w:val="00190811"/>
    <w:rsid w:val="001919CE"/>
    <w:rsid w:val="001923A5"/>
    <w:rsid w:val="00192626"/>
    <w:rsid w:val="00192F4E"/>
    <w:rsid w:val="0019332E"/>
    <w:rsid w:val="00193B25"/>
    <w:rsid w:val="0019422A"/>
    <w:rsid w:val="001947BE"/>
    <w:rsid w:val="00194FDC"/>
    <w:rsid w:val="001950A7"/>
    <w:rsid w:val="001950CD"/>
    <w:rsid w:val="0019548E"/>
    <w:rsid w:val="00197AEA"/>
    <w:rsid w:val="001A0165"/>
    <w:rsid w:val="001A163F"/>
    <w:rsid w:val="001A243C"/>
    <w:rsid w:val="001A2A9B"/>
    <w:rsid w:val="001A4359"/>
    <w:rsid w:val="001A4D9E"/>
    <w:rsid w:val="001A507F"/>
    <w:rsid w:val="001A5143"/>
    <w:rsid w:val="001A564E"/>
    <w:rsid w:val="001A59DB"/>
    <w:rsid w:val="001A5F6E"/>
    <w:rsid w:val="001A6181"/>
    <w:rsid w:val="001A6262"/>
    <w:rsid w:val="001A62D4"/>
    <w:rsid w:val="001A6C7B"/>
    <w:rsid w:val="001A731F"/>
    <w:rsid w:val="001A77E2"/>
    <w:rsid w:val="001B05A5"/>
    <w:rsid w:val="001B0BF7"/>
    <w:rsid w:val="001B150E"/>
    <w:rsid w:val="001B16D8"/>
    <w:rsid w:val="001B2871"/>
    <w:rsid w:val="001B29C2"/>
    <w:rsid w:val="001B2B15"/>
    <w:rsid w:val="001B3082"/>
    <w:rsid w:val="001B384A"/>
    <w:rsid w:val="001B3CA5"/>
    <w:rsid w:val="001B5573"/>
    <w:rsid w:val="001B5932"/>
    <w:rsid w:val="001B615F"/>
    <w:rsid w:val="001B6311"/>
    <w:rsid w:val="001B6AD3"/>
    <w:rsid w:val="001B6B2D"/>
    <w:rsid w:val="001B7965"/>
    <w:rsid w:val="001C01B5"/>
    <w:rsid w:val="001C1574"/>
    <w:rsid w:val="001C1720"/>
    <w:rsid w:val="001C2501"/>
    <w:rsid w:val="001C2BF7"/>
    <w:rsid w:val="001C2E63"/>
    <w:rsid w:val="001C37CA"/>
    <w:rsid w:val="001C3D0E"/>
    <w:rsid w:val="001C3F21"/>
    <w:rsid w:val="001C3F4B"/>
    <w:rsid w:val="001C4DC9"/>
    <w:rsid w:val="001C6137"/>
    <w:rsid w:val="001C63C4"/>
    <w:rsid w:val="001C64E9"/>
    <w:rsid w:val="001C73FC"/>
    <w:rsid w:val="001D01C6"/>
    <w:rsid w:val="001D02E5"/>
    <w:rsid w:val="001D0990"/>
    <w:rsid w:val="001D253A"/>
    <w:rsid w:val="001D2676"/>
    <w:rsid w:val="001D31A8"/>
    <w:rsid w:val="001D485C"/>
    <w:rsid w:val="001D4A76"/>
    <w:rsid w:val="001D53CD"/>
    <w:rsid w:val="001D57C1"/>
    <w:rsid w:val="001D57EF"/>
    <w:rsid w:val="001D58EB"/>
    <w:rsid w:val="001D6B56"/>
    <w:rsid w:val="001D7798"/>
    <w:rsid w:val="001E0B51"/>
    <w:rsid w:val="001E109E"/>
    <w:rsid w:val="001E1C32"/>
    <w:rsid w:val="001E1CDA"/>
    <w:rsid w:val="001E1F22"/>
    <w:rsid w:val="001E31E1"/>
    <w:rsid w:val="001E3EB9"/>
    <w:rsid w:val="001E4F9B"/>
    <w:rsid w:val="001E5D29"/>
    <w:rsid w:val="001E6C45"/>
    <w:rsid w:val="001E7F03"/>
    <w:rsid w:val="001F0881"/>
    <w:rsid w:val="001F09B1"/>
    <w:rsid w:val="001F23B6"/>
    <w:rsid w:val="001F29FE"/>
    <w:rsid w:val="001F2E23"/>
    <w:rsid w:val="001F32A8"/>
    <w:rsid w:val="001F3EDC"/>
    <w:rsid w:val="001F46C5"/>
    <w:rsid w:val="001F4E26"/>
    <w:rsid w:val="001F50B0"/>
    <w:rsid w:val="001F7345"/>
    <w:rsid w:val="001F7C26"/>
    <w:rsid w:val="00200A1A"/>
    <w:rsid w:val="00202568"/>
    <w:rsid w:val="0020259A"/>
    <w:rsid w:val="00202FEB"/>
    <w:rsid w:val="00203370"/>
    <w:rsid w:val="00203573"/>
    <w:rsid w:val="002036D4"/>
    <w:rsid w:val="002044F3"/>
    <w:rsid w:val="00204B06"/>
    <w:rsid w:val="00204C5E"/>
    <w:rsid w:val="00205A68"/>
    <w:rsid w:val="00206326"/>
    <w:rsid w:val="00206F54"/>
    <w:rsid w:val="002071C8"/>
    <w:rsid w:val="002079A1"/>
    <w:rsid w:val="00210147"/>
    <w:rsid w:val="00210232"/>
    <w:rsid w:val="002105FC"/>
    <w:rsid w:val="00211133"/>
    <w:rsid w:val="002119B5"/>
    <w:rsid w:val="00211BFE"/>
    <w:rsid w:val="002124AF"/>
    <w:rsid w:val="00213765"/>
    <w:rsid w:val="00214590"/>
    <w:rsid w:val="0021534F"/>
    <w:rsid w:val="0021584F"/>
    <w:rsid w:val="00215E39"/>
    <w:rsid w:val="00216669"/>
    <w:rsid w:val="0021701C"/>
    <w:rsid w:val="002175D5"/>
    <w:rsid w:val="002175F0"/>
    <w:rsid w:val="0022051A"/>
    <w:rsid w:val="002213AF"/>
    <w:rsid w:val="00221968"/>
    <w:rsid w:val="00221F91"/>
    <w:rsid w:val="00222AAB"/>
    <w:rsid w:val="00222D72"/>
    <w:rsid w:val="002233F3"/>
    <w:rsid w:val="0022376E"/>
    <w:rsid w:val="0022462D"/>
    <w:rsid w:val="00224720"/>
    <w:rsid w:val="00227D2C"/>
    <w:rsid w:val="002302E9"/>
    <w:rsid w:val="0023107C"/>
    <w:rsid w:val="0023152D"/>
    <w:rsid w:val="002316E8"/>
    <w:rsid w:val="002329A9"/>
    <w:rsid w:val="00232BF6"/>
    <w:rsid w:val="00234942"/>
    <w:rsid w:val="00236692"/>
    <w:rsid w:val="00237736"/>
    <w:rsid w:val="00240005"/>
    <w:rsid w:val="0024066C"/>
    <w:rsid w:val="00240A83"/>
    <w:rsid w:val="00241808"/>
    <w:rsid w:val="0024275E"/>
    <w:rsid w:val="00242F88"/>
    <w:rsid w:val="002437E7"/>
    <w:rsid w:val="00245B65"/>
    <w:rsid w:val="00245CAD"/>
    <w:rsid w:val="0024626C"/>
    <w:rsid w:val="0024775E"/>
    <w:rsid w:val="00250892"/>
    <w:rsid w:val="00250C7E"/>
    <w:rsid w:val="002510B5"/>
    <w:rsid w:val="002510BF"/>
    <w:rsid w:val="00251209"/>
    <w:rsid w:val="00252E4C"/>
    <w:rsid w:val="00253FB3"/>
    <w:rsid w:val="00254B3B"/>
    <w:rsid w:val="00255309"/>
    <w:rsid w:val="002560C0"/>
    <w:rsid w:val="00256793"/>
    <w:rsid w:val="00257868"/>
    <w:rsid w:val="00257978"/>
    <w:rsid w:val="0026026A"/>
    <w:rsid w:val="002605D3"/>
    <w:rsid w:val="00260DE3"/>
    <w:rsid w:val="00261AC9"/>
    <w:rsid w:val="00262361"/>
    <w:rsid w:val="00262877"/>
    <w:rsid w:val="002637FC"/>
    <w:rsid w:val="00264464"/>
    <w:rsid w:val="002645B8"/>
    <w:rsid w:val="0026482A"/>
    <w:rsid w:val="00265974"/>
    <w:rsid w:val="0026743B"/>
    <w:rsid w:val="00267A48"/>
    <w:rsid w:val="00271DC9"/>
    <w:rsid w:val="00272544"/>
    <w:rsid w:val="002734E4"/>
    <w:rsid w:val="002735AD"/>
    <w:rsid w:val="00273DE9"/>
    <w:rsid w:val="00274947"/>
    <w:rsid w:val="00275388"/>
    <w:rsid w:val="002761B6"/>
    <w:rsid w:val="00276623"/>
    <w:rsid w:val="00281F78"/>
    <w:rsid w:val="00283882"/>
    <w:rsid w:val="00284389"/>
    <w:rsid w:val="00285D7E"/>
    <w:rsid w:val="0028629A"/>
    <w:rsid w:val="00286448"/>
    <w:rsid w:val="00286795"/>
    <w:rsid w:val="002868A8"/>
    <w:rsid w:val="0028753F"/>
    <w:rsid w:val="00287697"/>
    <w:rsid w:val="00290B08"/>
    <w:rsid w:val="00291352"/>
    <w:rsid w:val="00291F4D"/>
    <w:rsid w:val="0029235C"/>
    <w:rsid w:val="002924E3"/>
    <w:rsid w:val="00292B76"/>
    <w:rsid w:val="00294EDE"/>
    <w:rsid w:val="00294FAA"/>
    <w:rsid w:val="002951AF"/>
    <w:rsid w:val="002958F7"/>
    <w:rsid w:val="002963FF"/>
    <w:rsid w:val="00296996"/>
    <w:rsid w:val="002978C1"/>
    <w:rsid w:val="002A2947"/>
    <w:rsid w:val="002A2ADF"/>
    <w:rsid w:val="002A2EF7"/>
    <w:rsid w:val="002A3096"/>
    <w:rsid w:val="002A3EE6"/>
    <w:rsid w:val="002A5198"/>
    <w:rsid w:val="002A55E8"/>
    <w:rsid w:val="002A5654"/>
    <w:rsid w:val="002A5B42"/>
    <w:rsid w:val="002A676B"/>
    <w:rsid w:val="002A787F"/>
    <w:rsid w:val="002A7A68"/>
    <w:rsid w:val="002B0402"/>
    <w:rsid w:val="002B0961"/>
    <w:rsid w:val="002B0DAC"/>
    <w:rsid w:val="002B183D"/>
    <w:rsid w:val="002B1924"/>
    <w:rsid w:val="002B23B3"/>
    <w:rsid w:val="002B2875"/>
    <w:rsid w:val="002B2CAF"/>
    <w:rsid w:val="002B32C3"/>
    <w:rsid w:val="002B360F"/>
    <w:rsid w:val="002B3D2C"/>
    <w:rsid w:val="002B5535"/>
    <w:rsid w:val="002B644F"/>
    <w:rsid w:val="002B7FEE"/>
    <w:rsid w:val="002C02EC"/>
    <w:rsid w:val="002C0367"/>
    <w:rsid w:val="002C0CB0"/>
    <w:rsid w:val="002C18A6"/>
    <w:rsid w:val="002C1DFF"/>
    <w:rsid w:val="002C1E13"/>
    <w:rsid w:val="002C353E"/>
    <w:rsid w:val="002C362F"/>
    <w:rsid w:val="002C3EB0"/>
    <w:rsid w:val="002C49E7"/>
    <w:rsid w:val="002C5701"/>
    <w:rsid w:val="002C6041"/>
    <w:rsid w:val="002C669C"/>
    <w:rsid w:val="002C69B0"/>
    <w:rsid w:val="002C73E4"/>
    <w:rsid w:val="002C7A7C"/>
    <w:rsid w:val="002D1009"/>
    <w:rsid w:val="002D18DF"/>
    <w:rsid w:val="002D1928"/>
    <w:rsid w:val="002D19DA"/>
    <w:rsid w:val="002D21C4"/>
    <w:rsid w:val="002D2484"/>
    <w:rsid w:val="002D2573"/>
    <w:rsid w:val="002D2CEE"/>
    <w:rsid w:val="002D469F"/>
    <w:rsid w:val="002D4802"/>
    <w:rsid w:val="002D4880"/>
    <w:rsid w:val="002D4D00"/>
    <w:rsid w:val="002D4F69"/>
    <w:rsid w:val="002D51F7"/>
    <w:rsid w:val="002D5C17"/>
    <w:rsid w:val="002D5F82"/>
    <w:rsid w:val="002D6BA8"/>
    <w:rsid w:val="002D78A2"/>
    <w:rsid w:val="002D7B6A"/>
    <w:rsid w:val="002D7C17"/>
    <w:rsid w:val="002E03AB"/>
    <w:rsid w:val="002E03FC"/>
    <w:rsid w:val="002E0ACA"/>
    <w:rsid w:val="002E0D55"/>
    <w:rsid w:val="002E0DBE"/>
    <w:rsid w:val="002E1D54"/>
    <w:rsid w:val="002E1ECD"/>
    <w:rsid w:val="002E1FFC"/>
    <w:rsid w:val="002E42B6"/>
    <w:rsid w:val="002E4949"/>
    <w:rsid w:val="002E4EA7"/>
    <w:rsid w:val="002E51A4"/>
    <w:rsid w:val="002E555B"/>
    <w:rsid w:val="002E6086"/>
    <w:rsid w:val="002E60C3"/>
    <w:rsid w:val="002E6CB4"/>
    <w:rsid w:val="002E74A9"/>
    <w:rsid w:val="002F03D5"/>
    <w:rsid w:val="002F0FF2"/>
    <w:rsid w:val="002F27AC"/>
    <w:rsid w:val="002F2B5E"/>
    <w:rsid w:val="002F2D72"/>
    <w:rsid w:val="002F34CB"/>
    <w:rsid w:val="002F35FF"/>
    <w:rsid w:val="002F3AB1"/>
    <w:rsid w:val="002F4CCA"/>
    <w:rsid w:val="002F5337"/>
    <w:rsid w:val="002F54BB"/>
    <w:rsid w:val="002F6050"/>
    <w:rsid w:val="002F6842"/>
    <w:rsid w:val="002F69E5"/>
    <w:rsid w:val="002F72FF"/>
    <w:rsid w:val="002F7334"/>
    <w:rsid w:val="002F7CE4"/>
    <w:rsid w:val="00300571"/>
    <w:rsid w:val="00300AC8"/>
    <w:rsid w:val="003017A8"/>
    <w:rsid w:val="00301CBA"/>
    <w:rsid w:val="00302A5E"/>
    <w:rsid w:val="00304BD9"/>
    <w:rsid w:val="003075A0"/>
    <w:rsid w:val="00307F49"/>
    <w:rsid w:val="003115D9"/>
    <w:rsid w:val="003121F9"/>
    <w:rsid w:val="003135AF"/>
    <w:rsid w:val="00313C01"/>
    <w:rsid w:val="0031403A"/>
    <w:rsid w:val="0031569B"/>
    <w:rsid w:val="0031583C"/>
    <w:rsid w:val="00315B69"/>
    <w:rsid w:val="00317164"/>
    <w:rsid w:val="0031769C"/>
    <w:rsid w:val="00317FBA"/>
    <w:rsid w:val="00320DF4"/>
    <w:rsid w:val="00321542"/>
    <w:rsid w:val="00321F20"/>
    <w:rsid w:val="00322012"/>
    <w:rsid w:val="00322B60"/>
    <w:rsid w:val="00322D5E"/>
    <w:rsid w:val="0032399E"/>
    <w:rsid w:val="00323B4B"/>
    <w:rsid w:val="00327F67"/>
    <w:rsid w:val="00330EBD"/>
    <w:rsid w:val="003317D8"/>
    <w:rsid w:val="0033192E"/>
    <w:rsid w:val="00332B52"/>
    <w:rsid w:val="00333742"/>
    <w:rsid w:val="00333F83"/>
    <w:rsid w:val="0033480E"/>
    <w:rsid w:val="00334FE7"/>
    <w:rsid w:val="003353E1"/>
    <w:rsid w:val="00336283"/>
    <w:rsid w:val="0033703F"/>
    <w:rsid w:val="0034000F"/>
    <w:rsid w:val="0034026A"/>
    <w:rsid w:val="00340884"/>
    <w:rsid w:val="00341022"/>
    <w:rsid w:val="003410DE"/>
    <w:rsid w:val="00342C10"/>
    <w:rsid w:val="00342F70"/>
    <w:rsid w:val="0034329C"/>
    <w:rsid w:val="00343417"/>
    <w:rsid w:val="00343762"/>
    <w:rsid w:val="00343E48"/>
    <w:rsid w:val="00344045"/>
    <w:rsid w:val="003456D5"/>
    <w:rsid w:val="003464F2"/>
    <w:rsid w:val="003465CA"/>
    <w:rsid w:val="00346703"/>
    <w:rsid w:val="00350894"/>
    <w:rsid w:val="00350F82"/>
    <w:rsid w:val="00352F61"/>
    <w:rsid w:val="00353275"/>
    <w:rsid w:val="003540F7"/>
    <w:rsid w:val="003541AB"/>
    <w:rsid w:val="0035655D"/>
    <w:rsid w:val="003569CB"/>
    <w:rsid w:val="00357707"/>
    <w:rsid w:val="00360108"/>
    <w:rsid w:val="00360A67"/>
    <w:rsid w:val="00360ED6"/>
    <w:rsid w:val="003613D0"/>
    <w:rsid w:val="003614C4"/>
    <w:rsid w:val="003618F9"/>
    <w:rsid w:val="00361A99"/>
    <w:rsid w:val="00361DDD"/>
    <w:rsid w:val="0036211D"/>
    <w:rsid w:val="003622E6"/>
    <w:rsid w:val="0036355D"/>
    <w:rsid w:val="00363F39"/>
    <w:rsid w:val="003643F1"/>
    <w:rsid w:val="00364582"/>
    <w:rsid w:val="00365598"/>
    <w:rsid w:val="003661EE"/>
    <w:rsid w:val="003667BA"/>
    <w:rsid w:val="00366D4C"/>
    <w:rsid w:val="00366DAC"/>
    <w:rsid w:val="0036730A"/>
    <w:rsid w:val="00367B9B"/>
    <w:rsid w:val="0037026F"/>
    <w:rsid w:val="003710D5"/>
    <w:rsid w:val="00371706"/>
    <w:rsid w:val="00371BEF"/>
    <w:rsid w:val="00371D80"/>
    <w:rsid w:val="0037255E"/>
    <w:rsid w:val="003727FF"/>
    <w:rsid w:val="00372A7A"/>
    <w:rsid w:val="00374465"/>
    <w:rsid w:val="0037460B"/>
    <w:rsid w:val="00374DCA"/>
    <w:rsid w:val="003754CA"/>
    <w:rsid w:val="003758FE"/>
    <w:rsid w:val="003763AE"/>
    <w:rsid w:val="00377534"/>
    <w:rsid w:val="00377D6B"/>
    <w:rsid w:val="00377ECD"/>
    <w:rsid w:val="00381F23"/>
    <w:rsid w:val="0038251C"/>
    <w:rsid w:val="00382BA4"/>
    <w:rsid w:val="00383F7E"/>
    <w:rsid w:val="00383FB7"/>
    <w:rsid w:val="00384035"/>
    <w:rsid w:val="00385334"/>
    <w:rsid w:val="00385774"/>
    <w:rsid w:val="003869D3"/>
    <w:rsid w:val="003876CF"/>
    <w:rsid w:val="00387758"/>
    <w:rsid w:val="00390377"/>
    <w:rsid w:val="00390D6C"/>
    <w:rsid w:val="00390EC4"/>
    <w:rsid w:val="0039192F"/>
    <w:rsid w:val="00393299"/>
    <w:rsid w:val="00394FD5"/>
    <w:rsid w:val="003954AD"/>
    <w:rsid w:val="00396BE4"/>
    <w:rsid w:val="003970FA"/>
    <w:rsid w:val="003972CD"/>
    <w:rsid w:val="003979D8"/>
    <w:rsid w:val="003A0033"/>
    <w:rsid w:val="003A2431"/>
    <w:rsid w:val="003A3046"/>
    <w:rsid w:val="003A3403"/>
    <w:rsid w:val="003A4519"/>
    <w:rsid w:val="003A4C93"/>
    <w:rsid w:val="003A5524"/>
    <w:rsid w:val="003A577C"/>
    <w:rsid w:val="003A7714"/>
    <w:rsid w:val="003A7C85"/>
    <w:rsid w:val="003B0D1E"/>
    <w:rsid w:val="003B180E"/>
    <w:rsid w:val="003B2202"/>
    <w:rsid w:val="003B2E48"/>
    <w:rsid w:val="003B3651"/>
    <w:rsid w:val="003B5536"/>
    <w:rsid w:val="003B58A8"/>
    <w:rsid w:val="003B5CE6"/>
    <w:rsid w:val="003B5EE0"/>
    <w:rsid w:val="003B5F32"/>
    <w:rsid w:val="003B6963"/>
    <w:rsid w:val="003B7A51"/>
    <w:rsid w:val="003C03A3"/>
    <w:rsid w:val="003C0674"/>
    <w:rsid w:val="003C13C8"/>
    <w:rsid w:val="003C1F22"/>
    <w:rsid w:val="003C2141"/>
    <w:rsid w:val="003C21FE"/>
    <w:rsid w:val="003C26D3"/>
    <w:rsid w:val="003C2946"/>
    <w:rsid w:val="003C3438"/>
    <w:rsid w:val="003C40AE"/>
    <w:rsid w:val="003C45D7"/>
    <w:rsid w:val="003C4805"/>
    <w:rsid w:val="003C480B"/>
    <w:rsid w:val="003C480F"/>
    <w:rsid w:val="003C4BA8"/>
    <w:rsid w:val="003C6256"/>
    <w:rsid w:val="003C7EEE"/>
    <w:rsid w:val="003D001C"/>
    <w:rsid w:val="003D0166"/>
    <w:rsid w:val="003D05E1"/>
    <w:rsid w:val="003D0D98"/>
    <w:rsid w:val="003D17A1"/>
    <w:rsid w:val="003D180D"/>
    <w:rsid w:val="003D2389"/>
    <w:rsid w:val="003D2C4F"/>
    <w:rsid w:val="003D3568"/>
    <w:rsid w:val="003D3D93"/>
    <w:rsid w:val="003D4942"/>
    <w:rsid w:val="003D5B08"/>
    <w:rsid w:val="003D5C03"/>
    <w:rsid w:val="003D62C1"/>
    <w:rsid w:val="003D6D05"/>
    <w:rsid w:val="003D750F"/>
    <w:rsid w:val="003D79EF"/>
    <w:rsid w:val="003D7C1E"/>
    <w:rsid w:val="003E06A0"/>
    <w:rsid w:val="003E1ABA"/>
    <w:rsid w:val="003E1FCE"/>
    <w:rsid w:val="003E2022"/>
    <w:rsid w:val="003E41E9"/>
    <w:rsid w:val="003E446C"/>
    <w:rsid w:val="003E56D3"/>
    <w:rsid w:val="003E5D98"/>
    <w:rsid w:val="003E63A9"/>
    <w:rsid w:val="003E6438"/>
    <w:rsid w:val="003E738F"/>
    <w:rsid w:val="003E7F69"/>
    <w:rsid w:val="003F0A8E"/>
    <w:rsid w:val="003F0AF1"/>
    <w:rsid w:val="003F13F2"/>
    <w:rsid w:val="003F1954"/>
    <w:rsid w:val="003F2A72"/>
    <w:rsid w:val="003F2F0D"/>
    <w:rsid w:val="003F4B88"/>
    <w:rsid w:val="003F5BB5"/>
    <w:rsid w:val="003F5DE0"/>
    <w:rsid w:val="003F6598"/>
    <w:rsid w:val="003F74A7"/>
    <w:rsid w:val="004000AF"/>
    <w:rsid w:val="00400624"/>
    <w:rsid w:val="004009D5"/>
    <w:rsid w:val="00400E81"/>
    <w:rsid w:val="004017F7"/>
    <w:rsid w:val="0040255D"/>
    <w:rsid w:val="004039B2"/>
    <w:rsid w:val="00403F0F"/>
    <w:rsid w:val="00403FA1"/>
    <w:rsid w:val="0040402A"/>
    <w:rsid w:val="00404469"/>
    <w:rsid w:val="004046A8"/>
    <w:rsid w:val="00404AE0"/>
    <w:rsid w:val="004052D6"/>
    <w:rsid w:val="00405343"/>
    <w:rsid w:val="0040560A"/>
    <w:rsid w:val="00405D2E"/>
    <w:rsid w:val="0040639E"/>
    <w:rsid w:val="004065BF"/>
    <w:rsid w:val="00407F88"/>
    <w:rsid w:val="0041147E"/>
    <w:rsid w:val="00411B54"/>
    <w:rsid w:val="004127DC"/>
    <w:rsid w:val="004134E2"/>
    <w:rsid w:val="00413BE5"/>
    <w:rsid w:val="00413D5A"/>
    <w:rsid w:val="004140CA"/>
    <w:rsid w:val="00415826"/>
    <w:rsid w:val="00415FB1"/>
    <w:rsid w:val="004165C3"/>
    <w:rsid w:val="0041665F"/>
    <w:rsid w:val="00417F5E"/>
    <w:rsid w:val="004230FA"/>
    <w:rsid w:val="004239FC"/>
    <w:rsid w:val="00423A2D"/>
    <w:rsid w:val="004244A4"/>
    <w:rsid w:val="00424780"/>
    <w:rsid w:val="00425194"/>
    <w:rsid w:val="004252E5"/>
    <w:rsid w:val="00425D9E"/>
    <w:rsid w:val="004262E2"/>
    <w:rsid w:val="004303A3"/>
    <w:rsid w:val="00430643"/>
    <w:rsid w:val="004309D3"/>
    <w:rsid w:val="004313D3"/>
    <w:rsid w:val="004316D0"/>
    <w:rsid w:val="0043279A"/>
    <w:rsid w:val="00432917"/>
    <w:rsid w:val="00432F5B"/>
    <w:rsid w:val="004334E6"/>
    <w:rsid w:val="00433B03"/>
    <w:rsid w:val="00433C6B"/>
    <w:rsid w:val="00434F7D"/>
    <w:rsid w:val="0043561C"/>
    <w:rsid w:val="0043648F"/>
    <w:rsid w:val="00437446"/>
    <w:rsid w:val="00437701"/>
    <w:rsid w:val="004406B7"/>
    <w:rsid w:val="00440F28"/>
    <w:rsid w:val="004422B6"/>
    <w:rsid w:val="004423BD"/>
    <w:rsid w:val="0044295B"/>
    <w:rsid w:val="004453BC"/>
    <w:rsid w:val="0044770B"/>
    <w:rsid w:val="00447C29"/>
    <w:rsid w:val="00447C2F"/>
    <w:rsid w:val="00450F2C"/>
    <w:rsid w:val="0045164C"/>
    <w:rsid w:val="004516E1"/>
    <w:rsid w:val="00451FDB"/>
    <w:rsid w:val="004526D3"/>
    <w:rsid w:val="0045352F"/>
    <w:rsid w:val="004546E5"/>
    <w:rsid w:val="0045487A"/>
    <w:rsid w:val="0045495A"/>
    <w:rsid w:val="0045514A"/>
    <w:rsid w:val="00455B13"/>
    <w:rsid w:val="00455D88"/>
    <w:rsid w:val="00456705"/>
    <w:rsid w:val="00456AFC"/>
    <w:rsid w:val="0045765E"/>
    <w:rsid w:val="00457F44"/>
    <w:rsid w:val="00460A59"/>
    <w:rsid w:val="00460D37"/>
    <w:rsid w:val="004623B8"/>
    <w:rsid w:val="00464B19"/>
    <w:rsid w:val="004656A5"/>
    <w:rsid w:val="00467152"/>
    <w:rsid w:val="00467753"/>
    <w:rsid w:val="004677A7"/>
    <w:rsid w:val="00470B18"/>
    <w:rsid w:val="00472369"/>
    <w:rsid w:val="00472817"/>
    <w:rsid w:val="00472ACB"/>
    <w:rsid w:val="00472B24"/>
    <w:rsid w:val="00472CB3"/>
    <w:rsid w:val="00472DED"/>
    <w:rsid w:val="0047433C"/>
    <w:rsid w:val="004743B5"/>
    <w:rsid w:val="004758AD"/>
    <w:rsid w:val="004765CE"/>
    <w:rsid w:val="0047683A"/>
    <w:rsid w:val="004769FA"/>
    <w:rsid w:val="00476DD2"/>
    <w:rsid w:val="00476E51"/>
    <w:rsid w:val="004779F0"/>
    <w:rsid w:val="00477B57"/>
    <w:rsid w:val="00480419"/>
    <w:rsid w:val="00481256"/>
    <w:rsid w:val="0048374A"/>
    <w:rsid w:val="00484268"/>
    <w:rsid w:val="00484471"/>
    <w:rsid w:val="00484A3D"/>
    <w:rsid w:val="00485504"/>
    <w:rsid w:val="00486627"/>
    <w:rsid w:val="00487074"/>
    <w:rsid w:val="004877DC"/>
    <w:rsid w:val="00487D3F"/>
    <w:rsid w:val="00490C60"/>
    <w:rsid w:val="00491CEF"/>
    <w:rsid w:val="004921C5"/>
    <w:rsid w:val="004922FA"/>
    <w:rsid w:val="00492AD9"/>
    <w:rsid w:val="0049324B"/>
    <w:rsid w:val="0049363E"/>
    <w:rsid w:val="00493CCB"/>
    <w:rsid w:val="00494E1C"/>
    <w:rsid w:val="004951F1"/>
    <w:rsid w:val="00496895"/>
    <w:rsid w:val="004A005C"/>
    <w:rsid w:val="004A048E"/>
    <w:rsid w:val="004A1136"/>
    <w:rsid w:val="004A13F9"/>
    <w:rsid w:val="004A141C"/>
    <w:rsid w:val="004A15C3"/>
    <w:rsid w:val="004A18DC"/>
    <w:rsid w:val="004A2F81"/>
    <w:rsid w:val="004A3566"/>
    <w:rsid w:val="004A472D"/>
    <w:rsid w:val="004A47F4"/>
    <w:rsid w:val="004A490C"/>
    <w:rsid w:val="004A5587"/>
    <w:rsid w:val="004A5B36"/>
    <w:rsid w:val="004A6471"/>
    <w:rsid w:val="004A76B2"/>
    <w:rsid w:val="004B00F0"/>
    <w:rsid w:val="004B02E5"/>
    <w:rsid w:val="004B033C"/>
    <w:rsid w:val="004B04AB"/>
    <w:rsid w:val="004B052F"/>
    <w:rsid w:val="004B0DBF"/>
    <w:rsid w:val="004B3EC3"/>
    <w:rsid w:val="004B4A8E"/>
    <w:rsid w:val="004B4E0C"/>
    <w:rsid w:val="004B62B8"/>
    <w:rsid w:val="004B644E"/>
    <w:rsid w:val="004B68BE"/>
    <w:rsid w:val="004B6F49"/>
    <w:rsid w:val="004B75EC"/>
    <w:rsid w:val="004B7EB1"/>
    <w:rsid w:val="004C2430"/>
    <w:rsid w:val="004C307B"/>
    <w:rsid w:val="004C38E6"/>
    <w:rsid w:val="004C3BC2"/>
    <w:rsid w:val="004C4006"/>
    <w:rsid w:val="004C43E3"/>
    <w:rsid w:val="004C4E25"/>
    <w:rsid w:val="004C4E2E"/>
    <w:rsid w:val="004C4EC3"/>
    <w:rsid w:val="004C4EE1"/>
    <w:rsid w:val="004C5B8A"/>
    <w:rsid w:val="004C692D"/>
    <w:rsid w:val="004C6CFF"/>
    <w:rsid w:val="004C741A"/>
    <w:rsid w:val="004C796B"/>
    <w:rsid w:val="004C7BBC"/>
    <w:rsid w:val="004C7D01"/>
    <w:rsid w:val="004D1CC3"/>
    <w:rsid w:val="004D1EDB"/>
    <w:rsid w:val="004D3A26"/>
    <w:rsid w:val="004D4184"/>
    <w:rsid w:val="004D43EB"/>
    <w:rsid w:val="004D6A0E"/>
    <w:rsid w:val="004D721D"/>
    <w:rsid w:val="004D763E"/>
    <w:rsid w:val="004D7B04"/>
    <w:rsid w:val="004D7C2A"/>
    <w:rsid w:val="004E0519"/>
    <w:rsid w:val="004E07CB"/>
    <w:rsid w:val="004E0814"/>
    <w:rsid w:val="004E090B"/>
    <w:rsid w:val="004E09FE"/>
    <w:rsid w:val="004E0EA7"/>
    <w:rsid w:val="004E15C8"/>
    <w:rsid w:val="004E4C7D"/>
    <w:rsid w:val="004E4FCF"/>
    <w:rsid w:val="004E675D"/>
    <w:rsid w:val="004E6B5B"/>
    <w:rsid w:val="004E7A8E"/>
    <w:rsid w:val="004E7CB8"/>
    <w:rsid w:val="004F0DF6"/>
    <w:rsid w:val="004F1E0A"/>
    <w:rsid w:val="004F2FAF"/>
    <w:rsid w:val="004F3342"/>
    <w:rsid w:val="004F350C"/>
    <w:rsid w:val="004F37A0"/>
    <w:rsid w:val="004F41DB"/>
    <w:rsid w:val="004F4795"/>
    <w:rsid w:val="004F48C9"/>
    <w:rsid w:val="004F4986"/>
    <w:rsid w:val="004F503E"/>
    <w:rsid w:val="004F530D"/>
    <w:rsid w:val="004F5D13"/>
    <w:rsid w:val="004F654E"/>
    <w:rsid w:val="004F6D7A"/>
    <w:rsid w:val="004F6FB7"/>
    <w:rsid w:val="004F76D5"/>
    <w:rsid w:val="00500B02"/>
    <w:rsid w:val="00500D28"/>
    <w:rsid w:val="005016E9"/>
    <w:rsid w:val="0050196D"/>
    <w:rsid w:val="005026F0"/>
    <w:rsid w:val="00502DCF"/>
    <w:rsid w:val="005038B9"/>
    <w:rsid w:val="00503A3A"/>
    <w:rsid w:val="00503A59"/>
    <w:rsid w:val="005055C5"/>
    <w:rsid w:val="00506366"/>
    <w:rsid w:val="00506457"/>
    <w:rsid w:val="0050772E"/>
    <w:rsid w:val="00507C06"/>
    <w:rsid w:val="005107FD"/>
    <w:rsid w:val="005118D2"/>
    <w:rsid w:val="00512651"/>
    <w:rsid w:val="00512797"/>
    <w:rsid w:val="00512F62"/>
    <w:rsid w:val="005136D3"/>
    <w:rsid w:val="00514F5A"/>
    <w:rsid w:val="005151E6"/>
    <w:rsid w:val="00515206"/>
    <w:rsid w:val="00515807"/>
    <w:rsid w:val="00515D6A"/>
    <w:rsid w:val="00516F40"/>
    <w:rsid w:val="0051736A"/>
    <w:rsid w:val="00517760"/>
    <w:rsid w:val="00517FF7"/>
    <w:rsid w:val="005201B7"/>
    <w:rsid w:val="00520880"/>
    <w:rsid w:val="00521533"/>
    <w:rsid w:val="005225B5"/>
    <w:rsid w:val="00523435"/>
    <w:rsid w:val="00523604"/>
    <w:rsid w:val="00523CAE"/>
    <w:rsid w:val="00525A2B"/>
    <w:rsid w:val="00525AF9"/>
    <w:rsid w:val="00525D71"/>
    <w:rsid w:val="0052606E"/>
    <w:rsid w:val="005262AB"/>
    <w:rsid w:val="00526978"/>
    <w:rsid w:val="00526E9B"/>
    <w:rsid w:val="00527315"/>
    <w:rsid w:val="00527BEF"/>
    <w:rsid w:val="00532A84"/>
    <w:rsid w:val="0053373A"/>
    <w:rsid w:val="00533F13"/>
    <w:rsid w:val="00535100"/>
    <w:rsid w:val="00535421"/>
    <w:rsid w:val="00535630"/>
    <w:rsid w:val="00535B9C"/>
    <w:rsid w:val="00536180"/>
    <w:rsid w:val="00536CFD"/>
    <w:rsid w:val="00537954"/>
    <w:rsid w:val="00537C9A"/>
    <w:rsid w:val="00537D78"/>
    <w:rsid w:val="005404D9"/>
    <w:rsid w:val="00540799"/>
    <w:rsid w:val="00540983"/>
    <w:rsid w:val="005412D6"/>
    <w:rsid w:val="00541EA8"/>
    <w:rsid w:val="00542E46"/>
    <w:rsid w:val="00543676"/>
    <w:rsid w:val="00544141"/>
    <w:rsid w:val="00544677"/>
    <w:rsid w:val="00544CB5"/>
    <w:rsid w:val="00544CF0"/>
    <w:rsid w:val="0054626E"/>
    <w:rsid w:val="005473F7"/>
    <w:rsid w:val="00547941"/>
    <w:rsid w:val="00547B6D"/>
    <w:rsid w:val="00547CBB"/>
    <w:rsid w:val="005500B5"/>
    <w:rsid w:val="00552490"/>
    <w:rsid w:val="0055316C"/>
    <w:rsid w:val="00553A33"/>
    <w:rsid w:val="005550FF"/>
    <w:rsid w:val="005559F9"/>
    <w:rsid w:val="00555C09"/>
    <w:rsid w:val="005566A4"/>
    <w:rsid w:val="0055687D"/>
    <w:rsid w:val="00556C7A"/>
    <w:rsid w:val="00557A6A"/>
    <w:rsid w:val="00557DAA"/>
    <w:rsid w:val="00557E95"/>
    <w:rsid w:val="00561411"/>
    <w:rsid w:val="00561C58"/>
    <w:rsid w:val="005620DF"/>
    <w:rsid w:val="0056263D"/>
    <w:rsid w:val="0056336A"/>
    <w:rsid w:val="005636D2"/>
    <w:rsid w:val="00563E98"/>
    <w:rsid w:val="005640B3"/>
    <w:rsid w:val="00564582"/>
    <w:rsid w:val="00565B0B"/>
    <w:rsid w:val="005668EF"/>
    <w:rsid w:val="005701C8"/>
    <w:rsid w:val="00570907"/>
    <w:rsid w:val="00570FEE"/>
    <w:rsid w:val="00571096"/>
    <w:rsid w:val="005710A7"/>
    <w:rsid w:val="005710A9"/>
    <w:rsid w:val="0057199A"/>
    <w:rsid w:val="00571A89"/>
    <w:rsid w:val="00571D3D"/>
    <w:rsid w:val="00573628"/>
    <w:rsid w:val="005743BA"/>
    <w:rsid w:val="0057479A"/>
    <w:rsid w:val="00574AD3"/>
    <w:rsid w:val="00575C0A"/>
    <w:rsid w:val="00575F22"/>
    <w:rsid w:val="0057744B"/>
    <w:rsid w:val="0058022F"/>
    <w:rsid w:val="005807DE"/>
    <w:rsid w:val="00580CE0"/>
    <w:rsid w:val="005815EB"/>
    <w:rsid w:val="00582FEA"/>
    <w:rsid w:val="00583747"/>
    <w:rsid w:val="00583D54"/>
    <w:rsid w:val="00584195"/>
    <w:rsid w:val="00585C0C"/>
    <w:rsid w:val="005869AB"/>
    <w:rsid w:val="00590FE6"/>
    <w:rsid w:val="005911DC"/>
    <w:rsid w:val="005914D3"/>
    <w:rsid w:val="00591529"/>
    <w:rsid w:val="005916D1"/>
    <w:rsid w:val="00592169"/>
    <w:rsid w:val="00592C68"/>
    <w:rsid w:val="005935B2"/>
    <w:rsid w:val="00593CA2"/>
    <w:rsid w:val="00593F6C"/>
    <w:rsid w:val="00593F93"/>
    <w:rsid w:val="00594007"/>
    <w:rsid w:val="005944CB"/>
    <w:rsid w:val="00594E73"/>
    <w:rsid w:val="005954F9"/>
    <w:rsid w:val="00595A11"/>
    <w:rsid w:val="005962EA"/>
    <w:rsid w:val="0059647B"/>
    <w:rsid w:val="005964D5"/>
    <w:rsid w:val="00596834"/>
    <w:rsid w:val="00596FB1"/>
    <w:rsid w:val="005A0296"/>
    <w:rsid w:val="005A19BF"/>
    <w:rsid w:val="005A28F4"/>
    <w:rsid w:val="005A40A5"/>
    <w:rsid w:val="005A44C5"/>
    <w:rsid w:val="005A4A07"/>
    <w:rsid w:val="005A50F4"/>
    <w:rsid w:val="005A51DD"/>
    <w:rsid w:val="005A63F6"/>
    <w:rsid w:val="005A6444"/>
    <w:rsid w:val="005A67C2"/>
    <w:rsid w:val="005A71F3"/>
    <w:rsid w:val="005A72A7"/>
    <w:rsid w:val="005A754D"/>
    <w:rsid w:val="005B0651"/>
    <w:rsid w:val="005B16E3"/>
    <w:rsid w:val="005B248F"/>
    <w:rsid w:val="005B3352"/>
    <w:rsid w:val="005B33AC"/>
    <w:rsid w:val="005B37F5"/>
    <w:rsid w:val="005B4186"/>
    <w:rsid w:val="005B48B8"/>
    <w:rsid w:val="005B4C50"/>
    <w:rsid w:val="005B4E3E"/>
    <w:rsid w:val="005B4EF3"/>
    <w:rsid w:val="005B4F11"/>
    <w:rsid w:val="005B57A4"/>
    <w:rsid w:val="005B6028"/>
    <w:rsid w:val="005B62D4"/>
    <w:rsid w:val="005B6372"/>
    <w:rsid w:val="005B6BAC"/>
    <w:rsid w:val="005B6D74"/>
    <w:rsid w:val="005B6E6A"/>
    <w:rsid w:val="005B6F49"/>
    <w:rsid w:val="005B7022"/>
    <w:rsid w:val="005B710D"/>
    <w:rsid w:val="005B7131"/>
    <w:rsid w:val="005B7929"/>
    <w:rsid w:val="005C0657"/>
    <w:rsid w:val="005C0FA0"/>
    <w:rsid w:val="005C16A3"/>
    <w:rsid w:val="005C2258"/>
    <w:rsid w:val="005C2BF5"/>
    <w:rsid w:val="005C313A"/>
    <w:rsid w:val="005C3277"/>
    <w:rsid w:val="005C3457"/>
    <w:rsid w:val="005C390D"/>
    <w:rsid w:val="005C40C7"/>
    <w:rsid w:val="005C5ED9"/>
    <w:rsid w:val="005C64BC"/>
    <w:rsid w:val="005C6799"/>
    <w:rsid w:val="005C7376"/>
    <w:rsid w:val="005C7508"/>
    <w:rsid w:val="005C7622"/>
    <w:rsid w:val="005D0924"/>
    <w:rsid w:val="005D0FD0"/>
    <w:rsid w:val="005D188D"/>
    <w:rsid w:val="005D1DB1"/>
    <w:rsid w:val="005D2CDD"/>
    <w:rsid w:val="005D332A"/>
    <w:rsid w:val="005D420F"/>
    <w:rsid w:val="005D49CF"/>
    <w:rsid w:val="005D5DEA"/>
    <w:rsid w:val="005D6445"/>
    <w:rsid w:val="005D73C2"/>
    <w:rsid w:val="005E0445"/>
    <w:rsid w:val="005E064D"/>
    <w:rsid w:val="005E08D9"/>
    <w:rsid w:val="005E0A0F"/>
    <w:rsid w:val="005E0ADA"/>
    <w:rsid w:val="005E11F0"/>
    <w:rsid w:val="005E1F5C"/>
    <w:rsid w:val="005E1FF2"/>
    <w:rsid w:val="005E3933"/>
    <w:rsid w:val="005E3CDA"/>
    <w:rsid w:val="005E44F8"/>
    <w:rsid w:val="005E46F7"/>
    <w:rsid w:val="005E62F7"/>
    <w:rsid w:val="005E7C43"/>
    <w:rsid w:val="005F062D"/>
    <w:rsid w:val="005F1055"/>
    <w:rsid w:val="005F2A51"/>
    <w:rsid w:val="005F2AA7"/>
    <w:rsid w:val="005F2AB1"/>
    <w:rsid w:val="005F33B6"/>
    <w:rsid w:val="005F4B65"/>
    <w:rsid w:val="005F5179"/>
    <w:rsid w:val="005F78AF"/>
    <w:rsid w:val="0060059E"/>
    <w:rsid w:val="006020F3"/>
    <w:rsid w:val="00602207"/>
    <w:rsid w:val="00603ACB"/>
    <w:rsid w:val="00603B19"/>
    <w:rsid w:val="0060452D"/>
    <w:rsid w:val="006046D9"/>
    <w:rsid w:val="00604EE9"/>
    <w:rsid w:val="00605824"/>
    <w:rsid w:val="0060659A"/>
    <w:rsid w:val="00606D78"/>
    <w:rsid w:val="00606F6C"/>
    <w:rsid w:val="00607977"/>
    <w:rsid w:val="00607BC4"/>
    <w:rsid w:val="00607CF5"/>
    <w:rsid w:val="006107D2"/>
    <w:rsid w:val="00610ADA"/>
    <w:rsid w:val="00610B2E"/>
    <w:rsid w:val="00610B92"/>
    <w:rsid w:val="00610BAC"/>
    <w:rsid w:val="00611D4E"/>
    <w:rsid w:val="00614550"/>
    <w:rsid w:val="0061456A"/>
    <w:rsid w:val="00614A6E"/>
    <w:rsid w:val="00614FC1"/>
    <w:rsid w:val="0061598E"/>
    <w:rsid w:val="00615D7F"/>
    <w:rsid w:val="00616434"/>
    <w:rsid w:val="00617074"/>
    <w:rsid w:val="00617241"/>
    <w:rsid w:val="00617CA9"/>
    <w:rsid w:val="00622E0A"/>
    <w:rsid w:val="00623A6F"/>
    <w:rsid w:val="006248DC"/>
    <w:rsid w:val="006249FC"/>
    <w:rsid w:val="00626E7E"/>
    <w:rsid w:val="006300DE"/>
    <w:rsid w:val="00630746"/>
    <w:rsid w:val="0063140C"/>
    <w:rsid w:val="00631D26"/>
    <w:rsid w:val="00632A44"/>
    <w:rsid w:val="00632B38"/>
    <w:rsid w:val="00633C71"/>
    <w:rsid w:val="0063424A"/>
    <w:rsid w:val="00634E5B"/>
    <w:rsid w:val="00635C85"/>
    <w:rsid w:val="00635D29"/>
    <w:rsid w:val="0063669B"/>
    <w:rsid w:val="00636728"/>
    <w:rsid w:val="0063726E"/>
    <w:rsid w:val="00637625"/>
    <w:rsid w:val="006403B1"/>
    <w:rsid w:val="006406C1"/>
    <w:rsid w:val="00641A9E"/>
    <w:rsid w:val="006426BF"/>
    <w:rsid w:val="00642969"/>
    <w:rsid w:val="00642A21"/>
    <w:rsid w:val="006436E1"/>
    <w:rsid w:val="0064428C"/>
    <w:rsid w:val="006448EB"/>
    <w:rsid w:val="00644CD5"/>
    <w:rsid w:val="00645876"/>
    <w:rsid w:val="00646590"/>
    <w:rsid w:val="006466F3"/>
    <w:rsid w:val="00646B67"/>
    <w:rsid w:val="00646FAE"/>
    <w:rsid w:val="00647F2A"/>
    <w:rsid w:val="00650AEA"/>
    <w:rsid w:val="0065125D"/>
    <w:rsid w:val="00653845"/>
    <w:rsid w:val="006538E7"/>
    <w:rsid w:val="006540E1"/>
    <w:rsid w:val="006557DC"/>
    <w:rsid w:val="006563B1"/>
    <w:rsid w:val="006564E1"/>
    <w:rsid w:val="006575B7"/>
    <w:rsid w:val="0066057E"/>
    <w:rsid w:val="00660851"/>
    <w:rsid w:val="00660D5D"/>
    <w:rsid w:val="00662932"/>
    <w:rsid w:val="0066509E"/>
    <w:rsid w:val="006654CB"/>
    <w:rsid w:val="00665B96"/>
    <w:rsid w:val="00665ED0"/>
    <w:rsid w:val="00667734"/>
    <w:rsid w:val="00667AC3"/>
    <w:rsid w:val="00670B98"/>
    <w:rsid w:val="00671062"/>
    <w:rsid w:val="0067173B"/>
    <w:rsid w:val="006752B5"/>
    <w:rsid w:val="00675988"/>
    <w:rsid w:val="00675E2D"/>
    <w:rsid w:val="00676F69"/>
    <w:rsid w:val="00677261"/>
    <w:rsid w:val="00680E39"/>
    <w:rsid w:val="00680FDF"/>
    <w:rsid w:val="006817B2"/>
    <w:rsid w:val="00682C50"/>
    <w:rsid w:val="00682F19"/>
    <w:rsid w:val="00684055"/>
    <w:rsid w:val="00684723"/>
    <w:rsid w:val="00684A3B"/>
    <w:rsid w:val="00684B60"/>
    <w:rsid w:val="00684FB7"/>
    <w:rsid w:val="00685804"/>
    <w:rsid w:val="00685B55"/>
    <w:rsid w:val="00685D34"/>
    <w:rsid w:val="00686540"/>
    <w:rsid w:val="006867C7"/>
    <w:rsid w:val="00686E9D"/>
    <w:rsid w:val="00690ECF"/>
    <w:rsid w:val="00694ACD"/>
    <w:rsid w:val="00695A27"/>
    <w:rsid w:val="00695B52"/>
    <w:rsid w:val="006960A0"/>
    <w:rsid w:val="006964EF"/>
    <w:rsid w:val="00697D26"/>
    <w:rsid w:val="006A0634"/>
    <w:rsid w:val="006A06FB"/>
    <w:rsid w:val="006A1FB7"/>
    <w:rsid w:val="006A2030"/>
    <w:rsid w:val="006A20F1"/>
    <w:rsid w:val="006A316B"/>
    <w:rsid w:val="006A355D"/>
    <w:rsid w:val="006A4871"/>
    <w:rsid w:val="006A533C"/>
    <w:rsid w:val="006A5E98"/>
    <w:rsid w:val="006A64F6"/>
    <w:rsid w:val="006A65C9"/>
    <w:rsid w:val="006A7CD9"/>
    <w:rsid w:val="006B029C"/>
    <w:rsid w:val="006B085B"/>
    <w:rsid w:val="006B0A82"/>
    <w:rsid w:val="006B0BEC"/>
    <w:rsid w:val="006B11D7"/>
    <w:rsid w:val="006B15C2"/>
    <w:rsid w:val="006B25D2"/>
    <w:rsid w:val="006B33B0"/>
    <w:rsid w:val="006B42C7"/>
    <w:rsid w:val="006B525C"/>
    <w:rsid w:val="006B5C30"/>
    <w:rsid w:val="006B6ED4"/>
    <w:rsid w:val="006B71E3"/>
    <w:rsid w:val="006C04D8"/>
    <w:rsid w:val="006C0E46"/>
    <w:rsid w:val="006C1CE3"/>
    <w:rsid w:val="006C38DF"/>
    <w:rsid w:val="006C415D"/>
    <w:rsid w:val="006C467D"/>
    <w:rsid w:val="006C4740"/>
    <w:rsid w:val="006C5C11"/>
    <w:rsid w:val="006C702B"/>
    <w:rsid w:val="006C75DD"/>
    <w:rsid w:val="006C7ADC"/>
    <w:rsid w:val="006D1580"/>
    <w:rsid w:val="006D17A3"/>
    <w:rsid w:val="006D1B8A"/>
    <w:rsid w:val="006D1E6C"/>
    <w:rsid w:val="006D2E37"/>
    <w:rsid w:val="006D4475"/>
    <w:rsid w:val="006D4C56"/>
    <w:rsid w:val="006D55C1"/>
    <w:rsid w:val="006D6768"/>
    <w:rsid w:val="006D764F"/>
    <w:rsid w:val="006E09D4"/>
    <w:rsid w:val="006E111F"/>
    <w:rsid w:val="006E11EC"/>
    <w:rsid w:val="006E14DE"/>
    <w:rsid w:val="006E1FED"/>
    <w:rsid w:val="006E2CDC"/>
    <w:rsid w:val="006E3639"/>
    <w:rsid w:val="006E389D"/>
    <w:rsid w:val="006E579E"/>
    <w:rsid w:val="006E638D"/>
    <w:rsid w:val="006E658F"/>
    <w:rsid w:val="006E6C63"/>
    <w:rsid w:val="006E6FFB"/>
    <w:rsid w:val="006F030E"/>
    <w:rsid w:val="006F0F64"/>
    <w:rsid w:val="006F2D28"/>
    <w:rsid w:val="006F335A"/>
    <w:rsid w:val="006F35B3"/>
    <w:rsid w:val="006F36EE"/>
    <w:rsid w:val="006F45E7"/>
    <w:rsid w:val="006F4B87"/>
    <w:rsid w:val="006F70DA"/>
    <w:rsid w:val="006F7AE9"/>
    <w:rsid w:val="006F7EDD"/>
    <w:rsid w:val="0070010B"/>
    <w:rsid w:val="007008EE"/>
    <w:rsid w:val="00700979"/>
    <w:rsid w:val="00700C8E"/>
    <w:rsid w:val="0070107A"/>
    <w:rsid w:val="007028EC"/>
    <w:rsid w:val="007032D7"/>
    <w:rsid w:val="0070375D"/>
    <w:rsid w:val="00703DFF"/>
    <w:rsid w:val="007044D3"/>
    <w:rsid w:val="00704768"/>
    <w:rsid w:val="00705572"/>
    <w:rsid w:val="0070566C"/>
    <w:rsid w:val="00706AA5"/>
    <w:rsid w:val="00710A8F"/>
    <w:rsid w:val="0071103E"/>
    <w:rsid w:val="007112A4"/>
    <w:rsid w:val="00711378"/>
    <w:rsid w:val="007114A1"/>
    <w:rsid w:val="00712572"/>
    <w:rsid w:val="00712C11"/>
    <w:rsid w:val="00712D98"/>
    <w:rsid w:val="00712D9F"/>
    <w:rsid w:val="00713D0C"/>
    <w:rsid w:val="00714BFC"/>
    <w:rsid w:val="0071588D"/>
    <w:rsid w:val="00715C2C"/>
    <w:rsid w:val="00717259"/>
    <w:rsid w:val="00720245"/>
    <w:rsid w:val="00720C3F"/>
    <w:rsid w:val="00720C76"/>
    <w:rsid w:val="00721080"/>
    <w:rsid w:val="00721479"/>
    <w:rsid w:val="00721E50"/>
    <w:rsid w:val="00721EA0"/>
    <w:rsid w:val="007220D5"/>
    <w:rsid w:val="007223DB"/>
    <w:rsid w:val="007229D2"/>
    <w:rsid w:val="007233FD"/>
    <w:rsid w:val="0072397D"/>
    <w:rsid w:val="00723C9A"/>
    <w:rsid w:val="00723ED5"/>
    <w:rsid w:val="00724613"/>
    <w:rsid w:val="0072492B"/>
    <w:rsid w:val="007270B5"/>
    <w:rsid w:val="0072747A"/>
    <w:rsid w:val="007277E9"/>
    <w:rsid w:val="00732818"/>
    <w:rsid w:val="0073371B"/>
    <w:rsid w:val="007339E9"/>
    <w:rsid w:val="00734125"/>
    <w:rsid w:val="0073585C"/>
    <w:rsid w:val="00735C6A"/>
    <w:rsid w:val="00735EFE"/>
    <w:rsid w:val="007363BD"/>
    <w:rsid w:val="00736806"/>
    <w:rsid w:val="00736FEA"/>
    <w:rsid w:val="0074113E"/>
    <w:rsid w:val="0074218E"/>
    <w:rsid w:val="00743682"/>
    <w:rsid w:val="00743B57"/>
    <w:rsid w:val="00743D39"/>
    <w:rsid w:val="00744762"/>
    <w:rsid w:val="0074539B"/>
    <w:rsid w:val="00745503"/>
    <w:rsid w:val="00746565"/>
    <w:rsid w:val="007465DD"/>
    <w:rsid w:val="0074668B"/>
    <w:rsid w:val="007507BA"/>
    <w:rsid w:val="007507BB"/>
    <w:rsid w:val="007509BF"/>
    <w:rsid w:val="00750F6F"/>
    <w:rsid w:val="00751122"/>
    <w:rsid w:val="00751240"/>
    <w:rsid w:val="00754201"/>
    <w:rsid w:val="00754A92"/>
    <w:rsid w:val="007551E5"/>
    <w:rsid w:val="00756494"/>
    <w:rsid w:val="00756869"/>
    <w:rsid w:val="00757312"/>
    <w:rsid w:val="00757AA9"/>
    <w:rsid w:val="00760580"/>
    <w:rsid w:val="007609A8"/>
    <w:rsid w:val="00760A8D"/>
    <w:rsid w:val="00760E73"/>
    <w:rsid w:val="00760FF4"/>
    <w:rsid w:val="007610F2"/>
    <w:rsid w:val="007610F3"/>
    <w:rsid w:val="007616A8"/>
    <w:rsid w:val="0076178A"/>
    <w:rsid w:val="007621D8"/>
    <w:rsid w:val="00762C54"/>
    <w:rsid w:val="00762CB2"/>
    <w:rsid w:val="00764A7E"/>
    <w:rsid w:val="0076675C"/>
    <w:rsid w:val="00766FE8"/>
    <w:rsid w:val="0076751E"/>
    <w:rsid w:val="00767781"/>
    <w:rsid w:val="00770E29"/>
    <w:rsid w:val="007719B4"/>
    <w:rsid w:val="00772592"/>
    <w:rsid w:val="00773ABD"/>
    <w:rsid w:val="0077448A"/>
    <w:rsid w:val="00774AC6"/>
    <w:rsid w:val="00775BB1"/>
    <w:rsid w:val="00775C6D"/>
    <w:rsid w:val="00776127"/>
    <w:rsid w:val="00777294"/>
    <w:rsid w:val="007773E0"/>
    <w:rsid w:val="00777417"/>
    <w:rsid w:val="00777520"/>
    <w:rsid w:val="007775F1"/>
    <w:rsid w:val="00777CF0"/>
    <w:rsid w:val="00780BDB"/>
    <w:rsid w:val="007816D6"/>
    <w:rsid w:val="0078198A"/>
    <w:rsid w:val="00781D68"/>
    <w:rsid w:val="00783224"/>
    <w:rsid w:val="007835B0"/>
    <w:rsid w:val="007841C2"/>
    <w:rsid w:val="00784410"/>
    <w:rsid w:val="0078478F"/>
    <w:rsid w:val="00784D72"/>
    <w:rsid w:val="00785ABC"/>
    <w:rsid w:val="00785D69"/>
    <w:rsid w:val="007862E5"/>
    <w:rsid w:val="00786861"/>
    <w:rsid w:val="00787C14"/>
    <w:rsid w:val="0079036D"/>
    <w:rsid w:val="00790992"/>
    <w:rsid w:val="00790A6B"/>
    <w:rsid w:val="00790B77"/>
    <w:rsid w:val="007915FB"/>
    <w:rsid w:val="00791BD1"/>
    <w:rsid w:val="00792104"/>
    <w:rsid w:val="007923CF"/>
    <w:rsid w:val="00793C86"/>
    <w:rsid w:val="007944A5"/>
    <w:rsid w:val="007954ED"/>
    <w:rsid w:val="00795818"/>
    <w:rsid w:val="007961CD"/>
    <w:rsid w:val="00796335"/>
    <w:rsid w:val="007A0A99"/>
    <w:rsid w:val="007A188E"/>
    <w:rsid w:val="007A1A06"/>
    <w:rsid w:val="007A2BA8"/>
    <w:rsid w:val="007A449B"/>
    <w:rsid w:val="007A46D7"/>
    <w:rsid w:val="007A486F"/>
    <w:rsid w:val="007A4FB5"/>
    <w:rsid w:val="007A58E3"/>
    <w:rsid w:val="007A6320"/>
    <w:rsid w:val="007A6372"/>
    <w:rsid w:val="007A74A0"/>
    <w:rsid w:val="007A7E36"/>
    <w:rsid w:val="007A7EC3"/>
    <w:rsid w:val="007A7F32"/>
    <w:rsid w:val="007B016F"/>
    <w:rsid w:val="007B019B"/>
    <w:rsid w:val="007B0BFE"/>
    <w:rsid w:val="007B0D5E"/>
    <w:rsid w:val="007B1785"/>
    <w:rsid w:val="007B1C12"/>
    <w:rsid w:val="007B2567"/>
    <w:rsid w:val="007B256B"/>
    <w:rsid w:val="007B48ED"/>
    <w:rsid w:val="007B4CC4"/>
    <w:rsid w:val="007B4D28"/>
    <w:rsid w:val="007B624D"/>
    <w:rsid w:val="007B66E9"/>
    <w:rsid w:val="007B7759"/>
    <w:rsid w:val="007B7948"/>
    <w:rsid w:val="007B7D2B"/>
    <w:rsid w:val="007B7DF7"/>
    <w:rsid w:val="007C05E6"/>
    <w:rsid w:val="007C1128"/>
    <w:rsid w:val="007C18EE"/>
    <w:rsid w:val="007C1D34"/>
    <w:rsid w:val="007C2120"/>
    <w:rsid w:val="007C2737"/>
    <w:rsid w:val="007C4287"/>
    <w:rsid w:val="007C48AB"/>
    <w:rsid w:val="007C4A49"/>
    <w:rsid w:val="007C5FF9"/>
    <w:rsid w:val="007C6022"/>
    <w:rsid w:val="007C63EF"/>
    <w:rsid w:val="007C7C92"/>
    <w:rsid w:val="007C7EDE"/>
    <w:rsid w:val="007D03E4"/>
    <w:rsid w:val="007D0FCA"/>
    <w:rsid w:val="007D1693"/>
    <w:rsid w:val="007D22E6"/>
    <w:rsid w:val="007D2694"/>
    <w:rsid w:val="007D2CE8"/>
    <w:rsid w:val="007D3700"/>
    <w:rsid w:val="007D3CCA"/>
    <w:rsid w:val="007D4055"/>
    <w:rsid w:val="007D497C"/>
    <w:rsid w:val="007D4C0B"/>
    <w:rsid w:val="007D51FA"/>
    <w:rsid w:val="007D57B1"/>
    <w:rsid w:val="007D5F60"/>
    <w:rsid w:val="007D6421"/>
    <w:rsid w:val="007D698A"/>
    <w:rsid w:val="007D7085"/>
    <w:rsid w:val="007D73C3"/>
    <w:rsid w:val="007D79C6"/>
    <w:rsid w:val="007E1202"/>
    <w:rsid w:val="007E165E"/>
    <w:rsid w:val="007E289F"/>
    <w:rsid w:val="007E3059"/>
    <w:rsid w:val="007E3259"/>
    <w:rsid w:val="007E34AE"/>
    <w:rsid w:val="007E3AEC"/>
    <w:rsid w:val="007E3F2E"/>
    <w:rsid w:val="007E424D"/>
    <w:rsid w:val="007E47B9"/>
    <w:rsid w:val="007E5679"/>
    <w:rsid w:val="007E587F"/>
    <w:rsid w:val="007E5BA3"/>
    <w:rsid w:val="007E6569"/>
    <w:rsid w:val="007E6685"/>
    <w:rsid w:val="007E69EE"/>
    <w:rsid w:val="007F0952"/>
    <w:rsid w:val="007F0EF9"/>
    <w:rsid w:val="007F15D8"/>
    <w:rsid w:val="007F1ABF"/>
    <w:rsid w:val="007F1BFE"/>
    <w:rsid w:val="007F3A4F"/>
    <w:rsid w:val="007F4251"/>
    <w:rsid w:val="007F4613"/>
    <w:rsid w:val="007F4D05"/>
    <w:rsid w:val="007F5627"/>
    <w:rsid w:val="007F6256"/>
    <w:rsid w:val="007F67E9"/>
    <w:rsid w:val="007F6A97"/>
    <w:rsid w:val="007F6ADC"/>
    <w:rsid w:val="007F7333"/>
    <w:rsid w:val="00800436"/>
    <w:rsid w:val="00800D50"/>
    <w:rsid w:val="008024B1"/>
    <w:rsid w:val="00802F3E"/>
    <w:rsid w:val="0080376F"/>
    <w:rsid w:val="008045BE"/>
    <w:rsid w:val="00804FD3"/>
    <w:rsid w:val="0080501A"/>
    <w:rsid w:val="00805506"/>
    <w:rsid w:val="00805CCA"/>
    <w:rsid w:val="00806550"/>
    <w:rsid w:val="00806647"/>
    <w:rsid w:val="00806ADD"/>
    <w:rsid w:val="00807202"/>
    <w:rsid w:val="008078ED"/>
    <w:rsid w:val="00810261"/>
    <w:rsid w:val="0081128E"/>
    <w:rsid w:val="00812022"/>
    <w:rsid w:val="00812179"/>
    <w:rsid w:val="00813A29"/>
    <w:rsid w:val="00813B97"/>
    <w:rsid w:val="00813DCA"/>
    <w:rsid w:val="00813EE1"/>
    <w:rsid w:val="00814A6E"/>
    <w:rsid w:val="008150B9"/>
    <w:rsid w:val="00817D05"/>
    <w:rsid w:val="008203F0"/>
    <w:rsid w:val="00821C7A"/>
    <w:rsid w:val="00821D11"/>
    <w:rsid w:val="00821F30"/>
    <w:rsid w:val="00822710"/>
    <w:rsid w:val="00822735"/>
    <w:rsid w:val="00822DCB"/>
    <w:rsid w:val="00824171"/>
    <w:rsid w:val="00824883"/>
    <w:rsid w:val="00826F64"/>
    <w:rsid w:val="00830562"/>
    <w:rsid w:val="00830B05"/>
    <w:rsid w:val="00831343"/>
    <w:rsid w:val="0083163A"/>
    <w:rsid w:val="00832C2B"/>
    <w:rsid w:val="00832E8B"/>
    <w:rsid w:val="0083336E"/>
    <w:rsid w:val="008335A8"/>
    <w:rsid w:val="00833C6F"/>
    <w:rsid w:val="008351A9"/>
    <w:rsid w:val="008351AD"/>
    <w:rsid w:val="00835261"/>
    <w:rsid w:val="00835D50"/>
    <w:rsid w:val="008367DE"/>
    <w:rsid w:val="00836AE9"/>
    <w:rsid w:val="00836B57"/>
    <w:rsid w:val="00837F44"/>
    <w:rsid w:val="008404C3"/>
    <w:rsid w:val="008405B7"/>
    <w:rsid w:val="00841A45"/>
    <w:rsid w:val="0084200D"/>
    <w:rsid w:val="0084297C"/>
    <w:rsid w:val="008430E8"/>
    <w:rsid w:val="008434A2"/>
    <w:rsid w:val="0084376A"/>
    <w:rsid w:val="0084400A"/>
    <w:rsid w:val="008447AD"/>
    <w:rsid w:val="00844F2E"/>
    <w:rsid w:val="008454F5"/>
    <w:rsid w:val="0084577B"/>
    <w:rsid w:val="0084601D"/>
    <w:rsid w:val="00846CCA"/>
    <w:rsid w:val="00846FAC"/>
    <w:rsid w:val="008473F0"/>
    <w:rsid w:val="008505E9"/>
    <w:rsid w:val="00851ECD"/>
    <w:rsid w:val="008527EA"/>
    <w:rsid w:val="00853923"/>
    <w:rsid w:val="00854948"/>
    <w:rsid w:val="00854AA5"/>
    <w:rsid w:val="008550A4"/>
    <w:rsid w:val="00855799"/>
    <w:rsid w:val="00855CE1"/>
    <w:rsid w:val="00855F49"/>
    <w:rsid w:val="008567BC"/>
    <w:rsid w:val="00857953"/>
    <w:rsid w:val="00861CFC"/>
    <w:rsid w:val="00862117"/>
    <w:rsid w:val="008623B8"/>
    <w:rsid w:val="00863344"/>
    <w:rsid w:val="00864948"/>
    <w:rsid w:val="00864C32"/>
    <w:rsid w:val="00866B74"/>
    <w:rsid w:val="00867BE3"/>
    <w:rsid w:val="008703C7"/>
    <w:rsid w:val="008706CA"/>
    <w:rsid w:val="00870F25"/>
    <w:rsid w:val="00871134"/>
    <w:rsid w:val="008713A6"/>
    <w:rsid w:val="00871B49"/>
    <w:rsid w:val="008720FF"/>
    <w:rsid w:val="00872295"/>
    <w:rsid w:val="008728EF"/>
    <w:rsid w:val="0087328E"/>
    <w:rsid w:val="00873490"/>
    <w:rsid w:val="008742DA"/>
    <w:rsid w:val="00874AE7"/>
    <w:rsid w:val="0087657E"/>
    <w:rsid w:val="008774CC"/>
    <w:rsid w:val="00877903"/>
    <w:rsid w:val="0088009F"/>
    <w:rsid w:val="00881170"/>
    <w:rsid w:val="00881B9A"/>
    <w:rsid w:val="008822A7"/>
    <w:rsid w:val="00882556"/>
    <w:rsid w:val="00882BAC"/>
    <w:rsid w:val="00882FFD"/>
    <w:rsid w:val="008837AC"/>
    <w:rsid w:val="00883DDF"/>
    <w:rsid w:val="00883E56"/>
    <w:rsid w:val="008843F2"/>
    <w:rsid w:val="00884627"/>
    <w:rsid w:val="00884795"/>
    <w:rsid w:val="00884957"/>
    <w:rsid w:val="008849EF"/>
    <w:rsid w:val="00884F01"/>
    <w:rsid w:val="008858F7"/>
    <w:rsid w:val="008868B4"/>
    <w:rsid w:val="00886B8D"/>
    <w:rsid w:val="00886D59"/>
    <w:rsid w:val="00886D71"/>
    <w:rsid w:val="00886DED"/>
    <w:rsid w:val="00887308"/>
    <w:rsid w:val="00891BDE"/>
    <w:rsid w:val="00891CE1"/>
    <w:rsid w:val="00894494"/>
    <w:rsid w:val="00895D59"/>
    <w:rsid w:val="00897FFB"/>
    <w:rsid w:val="008A1A66"/>
    <w:rsid w:val="008A206F"/>
    <w:rsid w:val="008A31E5"/>
    <w:rsid w:val="008A3680"/>
    <w:rsid w:val="008A4629"/>
    <w:rsid w:val="008A492B"/>
    <w:rsid w:val="008A4B0D"/>
    <w:rsid w:val="008A4C55"/>
    <w:rsid w:val="008A4E08"/>
    <w:rsid w:val="008A4FD8"/>
    <w:rsid w:val="008A5350"/>
    <w:rsid w:val="008A58BB"/>
    <w:rsid w:val="008A5AEA"/>
    <w:rsid w:val="008A6A21"/>
    <w:rsid w:val="008A7288"/>
    <w:rsid w:val="008A7CCD"/>
    <w:rsid w:val="008A7E25"/>
    <w:rsid w:val="008B03FE"/>
    <w:rsid w:val="008B08E0"/>
    <w:rsid w:val="008B1EDF"/>
    <w:rsid w:val="008B2E49"/>
    <w:rsid w:val="008B36DC"/>
    <w:rsid w:val="008B3C7B"/>
    <w:rsid w:val="008B41FA"/>
    <w:rsid w:val="008B4201"/>
    <w:rsid w:val="008B48B0"/>
    <w:rsid w:val="008B4A02"/>
    <w:rsid w:val="008B4B54"/>
    <w:rsid w:val="008B5F86"/>
    <w:rsid w:val="008B64DA"/>
    <w:rsid w:val="008B6FC9"/>
    <w:rsid w:val="008B73FD"/>
    <w:rsid w:val="008B7485"/>
    <w:rsid w:val="008B7904"/>
    <w:rsid w:val="008C1469"/>
    <w:rsid w:val="008C14E1"/>
    <w:rsid w:val="008C1EEB"/>
    <w:rsid w:val="008C2B23"/>
    <w:rsid w:val="008C2B50"/>
    <w:rsid w:val="008C305A"/>
    <w:rsid w:val="008C3223"/>
    <w:rsid w:val="008C3355"/>
    <w:rsid w:val="008C4010"/>
    <w:rsid w:val="008C4685"/>
    <w:rsid w:val="008C4723"/>
    <w:rsid w:val="008C49DD"/>
    <w:rsid w:val="008C4B0F"/>
    <w:rsid w:val="008C4B57"/>
    <w:rsid w:val="008C4CD2"/>
    <w:rsid w:val="008C5DB3"/>
    <w:rsid w:val="008C5DE7"/>
    <w:rsid w:val="008C5E6B"/>
    <w:rsid w:val="008C5ED3"/>
    <w:rsid w:val="008C6A9B"/>
    <w:rsid w:val="008C6CA9"/>
    <w:rsid w:val="008C6DC3"/>
    <w:rsid w:val="008C706C"/>
    <w:rsid w:val="008C7BB8"/>
    <w:rsid w:val="008D0952"/>
    <w:rsid w:val="008D0C8B"/>
    <w:rsid w:val="008D15DF"/>
    <w:rsid w:val="008D1837"/>
    <w:rsid w:val="008D278F"/>
    <w:rsid w:val="008D2AD6"/>
    <w:rsid w:val="008D3AAD"/>
    <w:rsid w:val="008D3B43"/>
    <w:rsid w:val="008D491B"/>
    <w:rsid w:val="008D524F"/>
    <w:rsid w:val="008D5263"/>
    <w:rsid w:val="008D5DA4"/>
    <w:rsid w:val="008D5F9E"/>
    <w:rsid w:val="008D64AE"/>
    <w:rsid w:val="008D6914"/>
    <w:rsid w:val="008D6E8E"/>
    <w:rsid w:val="008D6F14"/>
    <w:rsid w:val="008E0190"/>
    <w:rsid w:val="008E1143"/>
    <w:rsid w:val="008E15CE"/>
    <w:rsid w:val="008E196C"/>
    <w:rsid w:val="008E2F7A"/>
    <w:rsid w:val="008E310B"/>
    <w:rsid w:val="008E32A1"/>
    <w:rsid w:val="008E4283"/>
    <w:rsid w:val="008E49DE"/>
    <w:rsid w:val="008E6329"/>
    <w:rsid w:val="008E6507"/>
    <w:rsid w:val="008F067F"/>
    <w:rsid w:val="008F0E61"/>
    <w:rsid w:val="008F2A5B"/>
    <w:rsid w:val="008F2E85"/>
    <w:rsid w:val="008F32C8"/>
    <w:rsid w:val="008F40CD"/>
    <w:rsid w:val="008F4339"/>
    <w:rsid w:val="008F44D1"/>
    <w:rsid w:val="008F4D35"/>
    <w:rsid w:val="008F522E"/>
    <w:rsid w:val="008F58B4"/>
    <w:rsid w:val="008F5986"/>
    <w:rsid w:val="008F6925"/>
    <w:rsid w:val="008F6998"/>
    <w:rsid w:val="008F721E"/>
    <w:rsid w:val="008F7605"/>
    <w:rsid w:val="009006C2"/>
    <w:rsid w:val="00900F8D"/>
    <w:rsid w:val="00901481"/>
    <w:rsid w:val="009020CE"/>
    <w:rsid w:val="00902B1E"/>
    <w:rsid w:val="00902C5A"/>
    <w:rsid w:val="009033DE"/>
    <w:rsid w:val="00903B3C"/>
    <w:rsid w:val="00903FFB"/>
    <w:rsid w:val="00904B2D"/>
    <w:rsid w:val="00904EB5"/>
    <w:rsid w:val="0090507D"/>
    <w:rsid w:val="00906E1C"/>
    <w:rsid w:val="00907998"/>
    <w:rsid w:val="009104F8"/>
    <w:rsid w:val="00910801"/>
    <w:rsid w:val="00910815"/>
    <w:rsid w:val="00911661"/>
    <w:rsid w:val="009119F5"/>
    <w:rsid w:val="00912CDB"/>
    <w:rsid w:val="00912D51"/>
    <w:rsid w:val="0091335D"/>
    <w:rsid w:val="009134EB"/>
    <w:rsid w:val="009137FC"/>
    <w:rsid w:val="00913922"/>
    <w:rsid w:val="00914433"/>
    <w:rsid w:val="00914639"/>
    <w:rsid w:val="009158A6"/>
    <w:rsid w:val="0091591F"/>
    <w:rsid w:val="00916F04"/>
    <w:rsid w:val="00920894"/>
    <w:rsid w:val="009213CC"/>
    <w:rsid w:val="009219D7"/>
    <w:rsid w:val="00923E83"/>
    <w:rsid w:val="00926AE3"/>
    <w:rsid w:val="0092752B"/>
    <w:rsid w:val="0093047D"/>
    <w:rsid w:val="009304EE"/>
    <w:rsid w:val="00930C66"/>
    <w:rsid w:val="00930D48"/>
    <w:rsid w:val="009310E4"/>
    <w:rsid w:val="00931CF2"/>
    <w:rsid w:val="009326D3"/>
    <w:rsid w:val="00932E53"/>
    <w:rsid w:val="00932FA3"/>
    <w:rsid w:val="0093341E"/>
    <w:rsid w:val="00933619"/>
    <w:rsid w:val="00933B1A"/>
    <w:rsid w:val="00933C57"/>
    <w:rsid w:val="009349DC"/>
    <w:rsid w:val="009353F2"/>
    <w:rsid w:val="00935451"/>
    <w:rsid w:val="00937A77"/>
    <w:rsid w:val="00937AC4"/>
    <w:rsid w:val="0094115A"/>
    <w:rsid w:val="00941271"/>
    <w:rsid w:val="0094183C"/>
    <w:rsid w:val="00942E75"/>
    <w:rsid w:val="0094307E"/>
    <w:rsid w:val="00943560"/>
    <w:rsid w:val="00944134"/>
    <w:rsid w:val="009447AA"/>
    <w:rsid w:val="00944CDE"/>
    <w:rsid w:val="0094502B"/>
    <w:rsid w:val="009462A9"/>
    <w:rsid w:val="009467C4"/>
    <w:rsid w:val="0094696B"/>
    <w:rsid w:val="00946D57"/>
    <w:rsid w:val="0095091F"/>
    <w:rsid w:val="0095159C"/>
    <w:rsid w:val="00952349"/>
    <w:rsid w:val="00954FC4"/>
    <w:rsid w:val="00955E6A"/>
    <w:rsid w:val="00956775"/>
    <w:rsid w:val="00956919"/>
    <w:rsid w:val="00956FBE"/>
    <w:rsid w:val="00957366"/>
    <w:rsid w:val="00960B97"/>
    <w:rsid w:val="00961091"/>
    <w:rsid w:val="00963095"/>
    <w:rsid w:val="00964768"/>
    <w:rsid w:val="009647D0"/>
    <w:rsid w:val="009650F9"/>
    <w:rsid w:val="00965208"/>
    <w:rsid w:val="009663A0"/>
    <w:rsid w:val="0096642B"/>
    <w:rsid w:val="00967034"/>
    <w:rsid w:val="009678EE"/>
    <w:rsid w:val="00970958"/>
    <w:rsid w:val="00971C6B"/>
    <w:rsid w:val="0097326D"/>
    <w:rsid w:val="00973FB2"/>
    <w:rsid w:val="009747EB"/>
    <w:rsid w:val="00975836"/>
    <w:rsid w:val="0097631A"/>
    <w:rsid w:val="0097673B"/>
    <w:rsid w:val="009836F3"/>
    <w:rsid w:val="009841BD"/>
    <w:rsid w:val="00984731"/>
    <w:rsid w:val="00984962"/>
    <w:rsid w:val="009855E9"/>
    <w:rsid w:val="00985B3D"/>
    <w:rsid w:val="00985D85"/>
    <w:rsid w:val="00985F92"/>
    <w:rsid w:val="0098672E"/>
    <w:rsid w:val="009868B9"/>
    <w:rsid w:val="00987337"/>
    <w:rsid w:val="00987561"/>
    <w:rsid w:val="009877AA"/>
    <w:rsid w:val="009879BE"/>
    <w:rsid w:val="00990132"/>
    <w:rsid w:val="00990B2C"/>
    <w:rsid w:val="00991B9E"/>
    <w:rsid w:val="009927C1"/>
    <w:rsid w:val="00992DB4"/>
    <w:rsid w:val="009934E6"/>
    <w:rsid w:val="00993B9E"/>
    <w:rsid w:val="00993CEE"/>
    <w:rsid w:val="00993D74"/>
    <w:rsid w:val="00993DC0"/>
    <w:rsid w:val="0099423E"/>
    <w:rsid w:val="00996057"/>
    <w:rsid w:val="00996081"/>
    <w:rsid w:val="009963BF"/>
    <w:rsid w:val="009968C1"/>
    <w:rsid w:val="00997625"/>
    <w:rsid w:val="00997CDB"/>
    <w:rsid w:val="009A0FE9"/>
    <w:rsid w:val="009A17D4"/>
    <w:rsid w:val="009A2F33"/>
    <w:rsid w:val="009A3139"/>
    <w:rsid w:val="009A314F"/>
    <w:rsid w:val="009A3254"/>
    <w:rsid w:val="009A40DE"/>
    <w:rsid w:val="009A49CD"/>
    <w:rsid w:val="009A49E2"/>
    <w:rsid w:val="009A4A35"/>
    <w:rsid w:val="009A4B05"/>
    <w:rsid w:val="009A6169"/>
    <w:rsid w:val="009A6403"/>
    <w:rsid w:val="009B0A90"/>
    <w:rsid w:val="009B2E2D"/>
    <w:rsid w:val="009B3D79"/>
    <w:rsid w:val="009B72EB"/>
    <w:rsid w:val="009B74EB"/>
    <w:rsid w:val="009B7881"/>
    <w:rsid w:val="009C1D85"/>
    <w:rsid w:val="009C212E"/>
    <w:rsid w:val="009C21A2"/>
    <w:rsid w:val="009C21F1"/>
    <w:rsid w:val="009C24CF"/>
    <w:rsid w:val="009C26C1"/>
    <w:rsid w:val="009C2D26"/>
    <w:rsid w:val="009C2F7C"/>
    <w:rsid w:val="009C393C"/>
    <w:rsid w:val="009C4BAF"/>
    <w:rsid w:val="009C586E"/>
    <w:rsid w:val="009C6E83"/>
    <w:rsid w:val="009C7110"/>
    <w:rsid w:val="009D03EC"/>
    <w:rsid w:val="009D0738"/>
    <w:rsid w:val="009D14FF"/>
    <w:rsid w:val="009D1909"/>
    <w:rsid w:val="009D1AC9"/>
    <w:rsid w:val="009D3FA9"/>
    <w:rsid w:val="009D4F1C"/>
    <w:rsid w:val="009D4FB9"/>
    <w:rsid w:val="009D5950"/>
    <w:rsid w:val="009D5D56"/>
    <w:rsid w:val="009D7EA3"/>
    <w:rsid w:val="009E14DB"/>
    <w:rsid w:val="009E1B52"/>
    <w:rsid w:val="009E1BDE"/>
    <w:rsid w:val="009E2BF0"/>
    <w:rsid w:val="009E303B"/>
    <w:rsid w:val="009E34A2"/>
    <w:rsid w:val="009E377D"/>
    <w:rsid w:val="009E4CCC"/>
    <w:rsid w:val="009E52FA"/>
    <w:rsid w:val="009E5F97"/>
    <w:rsid w:val="009E63E8"/>
    <w:rsid w:val="009E7A09"/>
    <w:rsid w:val="009E7F72"/>
    <w:rsid w:val="009F0221"/>
    <w:rsid w:val="009F0E3E"/>
    <w:rsid w:val="009F1025"/>
    <w:rsid w:val="009F1727"/>
    <w:rsid w:val="009F1897"/>
    <w:rsid w:val="009F1CF9"/>
    <w:rsid w:val="009F288B"/>
    <w:rsid w:val="009F43BF"/>
    <w:rsid w:val="009F495F"/>
    <w:rsid w:val="009F5C43"/>
    <w:rsid w:val="009F71EA"/>
    <w:rsid w:val="00A00437"/>
    <w:rsid w:val="00A007BE"/>
    <w:rsid w:val="00A018BE"/>
    <w:rsid w:val="00A02CBF"/>
    <w:rsid w:val="00A03164"/>
    <w:rsid w:val="00A03987"/>
    <w:rsid w:val="00A04890"/>
    <w:rsid w:val="00A0504F"/>
    <w:rsid w:val="00A05CCA"/>
    <w:rsid w:val="00A100AC"/>
    <w:rsid w:val="00A10DA1"/>
    <w:rsid w:val="00A11D07"/>
    <w:rsid w:val="00A1234F"/>
    <w:rsid w:val="00A12456"/>
    <w:rsid w:val="00A12C06"/>
    <w:rsid w:val="00A12F43"/>
    <w:rsid w:val="00A13672"/>
    <w:rsid w:val="00A13B5E"/>
    <w:rsid w:val="00A13B7E"/>
    <w:rsid w:val="00A13E81"/>
    <w:rsid w:val="00A151D9"/>
    <w:rsid w:val="00A1622E"/>
    <w:rsid w:val="00A165DB"/>
    <w:rsid w:val="00A16CD3"/>
    <w:rsid w:val="00A1768E"/>
    <w:rsid w:val="00A179EC"/>
    <w:rsid w:val="00A204DB"/>
    <w:rsid w:val="00A208B0"/>
    <w:rsid w:val="00A21626"/>
    <w:rsid w:val="00A22D2D"/>
    <w:rsid w:val="00A23E30"/>
    <w:rsid w:val="00A257E2"/>
    <w:rsid w:val="00A25D17"/>
    <w:rsid w:val="00A26E01"/>
    <w:rsid w:val="00A27766"/>
    <w:rsid w:val="00A2776C"/>
    <w:rsid w:val="00A27E77"/>
    <w:rsid w:val="00A3163A"/>
    <w:rsid w:val="00A31F79"/>
    <w:rsid w:val="00A31FB6"/>
    <w:rsid w:val="00A32178"/>
    <w:rsid w:val="00A3222C"/>
    <w:rsid w:val="00A32A61"/>
    <w:rsid w:val="00A32F53"/>
    <w:rsid w:val="00A338FF"/>
    <w:rsid w:val="00A34EB2"/>
    <w:rsid w:val="00A34FF9"/>
    <w:rsid w:val="00A350C2"/>
    <w:rsid w:val="00A35A0A"/>
    <w:rsid w:val="00A35F5B"/>
    <w:rsid w:val="00A3614B"/>
    <w:rsid w:val="00A3734C"/>
    <w:rsid w:val="00A37D70"/>
    <w:rsid w:val="00A407B3"/>
    <w:rsid w:val="00A40CA8"/>
    <w:rsid w:val="00A40D81"/>
    <w:rsid w:val="00A40F67"/>
    <w:rsid w:val="00A42005"/>
    <w:rsid w:val="00A43104"/>
    <w:rsid w:val="00A4348E"/>
    <w:rsid w:val="00A43C7C"/>
    <w:rsid w:val="00A44AFD"/>
    <w:rsid w:val="00A451E6"/>
    <w:rsid w:val="00A47B0C"/>
    <w:rsid w:val="00A5039C"/>
    <w:rsid w:val="00A51122"/>
    <w:rsid w:val="00A515A3"/>
    <w:rsid w:val="00A51D80"/>
    <w:rsid w:val="00A52EFE"/>
    <w:rsid w:val="00A5332E"/>
    <w:rsid w:val="00A53AA6"/>
    <w:rsid w:val="00A556C5"/>
    <w:rsid w:val="00A56669"/>
    <w:rsid w:val="00A606B6"/>
    <w:rsid w:val="00A60A74"/>
    <w:rsid w:val="00A60FB6"/>
    <w:rsid w:val="00A61072"/>
    <w:rsid w:val="00A6242F"/>
    <w:rsid w:val="00A62AF7"/>
    <w:rsid w:val="00A63491"/>
    <w:rsid w:val="00A63747"/>
    <w:rsid w:val="00A63921"/>
    <w:rsid w:val="00A64AC4"/>
    <w:rsid w:val="00A66183"/>
    <w:rsid w:val="00A66D5D"/>
    <w:rsid w:val="00A704E7"/>
    <w:rsid w:val="00A70FCC"/>
    <w:rsid w:val="00A71190"/>
    <w:rsid w:val="00A711E0"/>
    <w:rsid w:val="00A729FB"/>
    <w:rsid w:val="00A7598F"/>
    <w:rsid w:val="00A7662F"/>
    <w:rsid w:val="00A80650"/>
    <w:rsid w:val="00A807D2"/>
    <w:rsid w:val="00A80D7D"/>
    <w:rsid w:val="00A813D0"/>
    <w:rsid w:val="00A824B0"/>
    <w:rsid w:val="00A82805"/>
    <w:rsid w:val="00A82EC6"/>
    <w:rsid w:val="00A832EB"/>
    <w:rsid w:val="00A84BC4"/>
    <w:rsid w:val="00A85717"/>
    <w:rsid w:val="00A87E37"/>
    <w:rsid w:val="00A87FE5"/>
    <w:rsid w:val="00A909D3"/>
    <w:rsid w:val="00A90C6E"/>
    <w:rsid w:val="00A90D4D"/>
    <w:rsid w:val="00A91929"/>
    <w:rsid w:val="00A91A1F"/>
    <w:rsid w:val="00A92558"/>
    <w:rsid w:val="00A92DBA"/>
    <w:rsid w:val="00A93645"/>
    <w:rsid w:val="00A94CDF"/>
    <w:rsid w:val="00A972FF"/>
    <w:rsid w:val="00A9758A"/>
    <w:rsid w:val="00A97A81"/>
    <w:rsid w:val="00AA0B97"/>
    <w:rsid w:val="00AA106A"/>
    <w:rsid w:val="00AA1652"/>
    <w:rsid w:val="00AA204A"/>
    <w:rsid w:val="00AA31C2"/>
    <w:rsid w:val="00AA3F50"/>
    <w:rsid w:val="00AA3FDA"/>
    <w:rsid w:val="00AA43B9"/>
    <w:rsid w:val="00AA4B8A"/>
    <w:rsid w:val="00AA4EED"/>
    <w:rsid w:val="00AA55D6"/>
    <w:rsid w:val="00AA5FDE"/>
    <w:rsid w:val="00AA64EF"/>
    <w:rsid w:val="00AA73A6"/>
    <w:rsid w:val="00AB00C0"/>
    <w:rsid w:val="00AB1402"/>
    <w:rsid w:val="00AB153F"/>
    <w:rsid w:val="00AB1623"/>
    <w:rsid w:val="00AB1801"/>
    <w:rsid w:val="00AB1E01"/>
    <w:rsid w:val="00AB25FF"/>
    <w:rsid w:val="00AB26CD"/>
    <w:rsid w:val="00AB280D"/>
    <w:rsid w:val="00AB339F"/>
    <w:rsid w:val="00AB54EB"/>
    <w:rsid w:val="00AB5B72"/>
    <w:rsid w:val="00AB5F08"/>
    <w:rsid w:val="00AB61F7"/>
    <w:rsid w:val="00AB68E7"/>
    <w:rsid w:val="00AB694C"/>
    <w:rsid w:val="00AB69FC"/>
    <w:rsid w:val="00AB6FEC"/>
    <w:rsid w:val="00AB7A9D"/>
    <w:rsid w:val="00AB7BE4"/>
    <w:rsid w:val="00AC0015"/>
    <w:rsid w:val="00AC039D"/>
    <w:rsid w:val="00AC0C60"/>
    <w:rsid w:val="00AC0D0D"/>
    <w:rsid w:val="00AC290A"/>
    <w:rsid w:val="00AC3BEE"/>
    <w:rsid w:val="00AC3F87"/>
    <w:rsid w:val="00AC414A"/>
    <w:rsid w:val="00AC47C3"/>
    <w:rsid w:val="00AC4C99"/>
    <w:rsid w:val="00AC504D"/>
    <w:rsid w:val="00AC530A"/>
    <w:rsid w:val="00AC53CE"/>
    <w:rsid w:val="00AC59A6"/>
    <w:rsid w:val="00AC5D1D"/>
    <w:rsid w:val="00AC5D63"/>
    <w:rsid w:val="00AC5E02"/>
    <w:rsid w:val="00AC72FB"/>
    <w:rsid w:val="00AC7BC6"/>
    <w:rsid w:val="00AD050B"/>
    <w:rsid w:val="00AD106A"/>
    <w:rsid w:val="00AD20D5"/>
    <w:rsid w:val="00AD2517"/>
    <w:rsid w:val="00AD3063"/>
    <w:rsid w:val="00AD3319"/>
    <w:rsid w:val="00AD3DBE"/>
    <w:rsid w:val="00AD41FF"/>
    <w:rsid w:val="00AD4CC7"/>
    <w:rsid w:val="00AD4FA9"/>
    <w:rsid w:val="00AD5414"/>
    <w:rsid w:val="00AD54E8"/>
    <w:rsid w:val="00AD566E"/>
    <w:rsid w:val="00AD784A"/>
    <w:rsid w:val="00AE053B"/>
    <w:rsid w:val="00AE07C9"/>
    <w:rsid w:val="00AE22CF"/>
    <w:rsid w:val="00AE29B4"/>
    <w:rsid w:val="00AE2BB9"/>
    <w:rsid w:val="00AE2BBE"/>
    <w:rsid w:val="00AE2CE7"/>
    <w:rsid w:val="00AE3F3A"/>
    <w:rsid w:val="00AE5134"/>
    <w:rsid w:val="00AE6453"/>
    <w:rsid w:val="00AF0970"/>
    <w:rsid w:val="00AF1732"/>
    <w:rsid w:val="00AF2032"/>
    <w:rsid w:val="00AF2056"/>
    <w:rsid w:val="00AF31CC"/>
    <w:rsid w:val="00AF329B"/>
    <w:rsid w:val="00AF33F2"/>
    <w:rsid w:val="00AF3795"/>
    <w:rsid w:val="00AF39D7"/>
    <w:rsid w:val="00AF3C73"/>
    <w:rsid w:val="00AF3E79"/>
    <w:rsid w:val="00AF4C28"/>
    <w:rsid w:val="00AF5273"/>
    <w:rsid w:val="00AF5E8B"/>
    <w:rsid w:val="00AF60D9"/>
    <w:rsid w:val="00AF60FD"/>
    <w:rsid w:val="00AF71D5"/>
    <w:rsid w:val="00AF737F"/>
    <w:rsid w:val="00AF7BA7"/>
    <w:rsid w:val="00B01F05"/>
    <w:rsid w:val="00B02B39"/>
    <w:rsid w:val="00B038C7"/>
    <w:rsid w:val="00B03B8F"/>
    <w:rsid w:val="00B04903"/>
    <w:rsid w:val="00B0573E"/>
    <w:rsid w:val="00B05847"/>
    <w:rsid w:val="00B071C8"/>
    <w:rsid w:val="00B10477"/>
    <w:rsid w:val="00B10C72"/>
    <w:rsid w:val="00B11143"/>
    <w:rsid w:val="00B11D30"/>
    <w:rsid w:val="00B13477"/>
    <w:rsid w:val="00B134FA"/>
    <w:rsid w:val="00B13562"/>
    <w:rsid w:val="00B13F7A"/>
    <w:rsid w:val="00B14FFD"/>
    <w:rsid w:val="00B153AA"/>
    <w:rsid w:val="00B1632C"/>
    <w:rsid w:val="00B1651A"/>
    <w:rsid w:val="00B16ABA"/>
    <w:rsid w:val="00B16B96"/>
    <w:rsid w:val="00B1781C"/>
    <w:rsid w:val="00B17DEC"/>
    <w:rsid w:val="00B21652"/>
    <w:rsid w:val="00B22601"/>
    <w:rsid w:val="00B229E7"/>
    <w:rsid w:val="00B230DF"/>
    <w:rsid w:val="00B231B1"/>
    <w:rsid w:val="00B23253"/>
    <w:rsid w:val="00B23FD7"/>
    <w:rsid w:val="00B245FB"/>
    <w:rsid w:val="00B2523F"/>
    <w:rsid w:val="00B25925"/>
    <w:rsid w:val="00B26094"/>
    <w:rsid w:val="00B265F3"/>
    <w:rsid w:val="00B2695E"/>
    <w:rsid w:val="00B26CED"/>
    <w:rsid w:val="00B2711A"/>
    <w:rsid w:val="00B271D6"/>
    <w:rsid w:val="00B2764D"/>
    <w:rsid w:val="00B279E4"/>
    <w:rsid w:val="00B27CA5"/>
    <w:rsid w:val="00B31DCA"/>
    <w:rsid w:val="00B33B7B"/>
    <w:rsid w:val="00B340A7"/>
    <w:rsid w:val="00B340E6"/>
    <w:rsid w:val="00B34E2E"/>
    <w:rsid w:val="00B3606D"/>
    <w:rsid w:val="00B364B6"/>
    <w:rsid w:val="00B37319"/>
    <w:rsid w:val="00B37745"/>
    <w:rsid w:val="00B37B09"/>
    <w:rsid w:val="00B4107D"/>
    <w:rsid w:val="00B412F5"/>
    <w:rsid w:val="00B4221C"/>
    <w:rsid w:val="00B42CA5"/>
    <w:rsid w:val="00B43663"/>
    <w:rsid w:val="00B439C2"/>
    <w:rsid w:val="00B4403D"/>
    <w:rsid w:val="00B4449A"/>
    <w:rsid w:val="00B44705"/>
    <w:rsid w:val="00B45F0E"/>
    <w:rsid w:val="00B4792A"/>
    <w:rsid w:val="00B50EB0"/>
    <w:rsid w:val="00B52A81"/>
    <w:rsid w:val="00B53DD7"/>
    <w:rsid w:val="00B54889"/>
    <w:rsid w:val="00B54A32"/>
    <w:rsid w:val="00B553D5"/>
    <w:rsid w:val="00B559BB"/>
    <w:rsid w:val="00B55D5B"/>
    <w:rsid w:val="00B55DFC"/>
    <w:rsid w:val="00B56421"/>
    <w:rsid w:val="00B619CA"/>
    <w:rsid w:val="00B61E2F"/>
    <w:rsid w:val="00B62170"/>
    <w:rsid w:val="00B623D9"/>
    <w:rsid w:val="00B62F0F"/>
    <w:rsid w:val="00B6357D"/>
    <w:rsid w:val="00B637EC"/>
    <w:rsid w:val="00B6581D"/>
    <w:rsid w:val="00B667B1"/>
    <w:rsid w:val="00B66A2E"/>
    <w:rsid w:val="00B67022"/>
    <w:rsid w:val="00B67558"/>
    <w:rsid w:val="00B7025C"/>
    <w:rsid w:val="00B7048D"/>
    <w:rsid w:val="00B70580"/>
    <w:rsid w:val="00B705F7"/>
    <w:rsid w:val="00B70751"/>
    <w:rsid w:val="00B70BD5"/>
    <w:rsid w:val="00B70FFD"/>
    <w:rsid w:val="00B7168A"/>
    <w:rsid w:val="00B717C8"/>
    <w:rsid w:val="00B72445"/>
    <w:rsid w:val="00B73E56"/>
    <w:rsid w:val="00B756B6"/>
    <w:rsid w:val="00B77015"/>
    <w:rsid w:val="00B8028C"/>
    <w:rsid w:val="00B80DAF"/>
    <w:rsid w:val="00B81002"/>
    <w:rsid w:val="00B83015"/>
    <w:rsid w:val="00B841E5"/>
    <w:rsid w:val="00B84F04"/>
    <w:rsid w:val="00B84FCA"/>
    <w:rsid w:val="00B85A3B"/>
    <w:rsid w:val="00B86650"/>
    <w:rsid w:val="00B86F65"/>
    <w:rsid w:val="00B9035A"/>
    <w:rsid w:val="00B91D02"/>
    <w:rsid w:val="00B920FD"/>
    <w:rsid w:val="00B9293C"/>
    <w:rsid w:val="00B93278"/>
    <w:rsid w:val="00B94151"/>
    <w:rsid w:val="00B94FCF"/>
    <w:rsid w:val="00B96A76"/>
    <w:rsid w:val="00B96B86"/>
    <w:rsid w:val="00B96D00"/>
    <w:rsid w:val="00B97211"/>
    <w:rsid w:val="00B9725F"/>
    <w:rsid w:val="00B97E6B"/>
    <w:rsid w:val="00BA0642"/>
    <w:rsid w:val="00BA17A8"/>
    <w:rsid w:val="00BA2241"/>
    <w:rsid w:val="00BA37C1"/>
    <w:rsid w:val="00BA4D30"/>
    <w:rsid w:val="00BA5132"/>
    <w:rsid w:val="00BB0B10"/>
    <w:rsid w:val="00BB0D54"/>
    <w:rsid w:val="00BB17D2"/>
    <w:rsid w:val="00BB1BB4"/>
    <w:rsid w:val="00BB2706"/>
    <w:rsid w:val="00BB279C"/>
    <w:rsid w:val="00BB334C"/>
    <w:rsid w:val="00BB3F3D"/>
    <w:rsid w:val="00BB4166"/>
    <w:rsid w:val="00BB5032"/>
    <w:rsid w:val="00BB521E"/>
    <w:rsid w:val="00BB75BB"/>
    <w:rsid w:val="00BB79F1"/>
    <w:rsid w:val="00BB7A0B"/>
    <w:rsid w:val="00BB7FA3"/>
    <w:rsid w:val="00BC06E3"/>
    <w:rsid w:val="00BC1137"/>
    <w:rsid w:val="00BC1FA2"/>
    <w:rsid w:val="00BC29A1"/>
    <w:rsid w:val="00BC5A72"/>
    <w:rsid w:val="00BC5D9F"/>
    <w:rsid w:val="00BC69FB"/>
    <w:rsid w:val="00BD35EC"/>
    <w:rsid w:val="00BD362D"/>
    <w:rsid w:val="00BD3B2A"/>
    <w:rsid w:val="00BD437F"/>
    <w:rsid w:val="00BD46E7"/>
    <w:rsid w:val="00BD4EDA"/>
    <w:rsid w:val="00BD54DB"/>
    <w:rsid w:val="00BD6CF2"/>
    <w:rsid w:val="00BD75C3"/>
    <w:rsid w:val="00BD7FC0"/>
    <w:rsid w:val="00BE030B"/>
    <w:rsid w:val="00BE15F8"/>
    <w:rsid w:val="00BE160F"/>
    <w:rsid w:val="00BE2290"/>
    <w:rsid w:val="00BE251B"/>
    <w:rsid w:val="00BE2932"/>
    <w:rsid w:val="00BE2A43"/>
    <w:rsid w:val="00BE4926"/>
    <w:rsid w:val="00BE700A"/>
    <w:rsid w:val="00BE77FB"/>
    <w:rsid w:val="00BF115A"/>
    <w:rsid w:val="00BF1E12"/>
    <w:rsid w:val="00BF38EC"/>
    <w:rsid w:val="00BF40C2"/>
    <w:rsid w:val="00BF415C"/>
    <w:rsid w:val="00BF41EF"/>
    <w:rsid w:val="00BF4296"/>
    <w:rsid w:val="00BF48CD"/>
    <w:rsid w:val="00BF499B"/>
    <w:rsid w:val="00BF5D2B"/>
    <w:rsid w:val="00BF64FD"/>
    <w:rsid w:val="00BF6927"/>
    <w:rsid w:val="00BF74D6"/>
    <w:rsid w:val="00C01209"/>
    <w:rsid w:val="00C0148F"/>
    <w:rsid w:val="00C019A9"/>
    <w:rsid w:val="00C01A1A"/>
    <w:rsid w:val="00C02293"/>
    <w:rsid w:val="00C0254A"/>
    <w:rsid w:val="00C02901"/>
    <w:rsid w:val="00C02FF4"/>
    <w:rsid w:val="00C03B5D"/>
    <w:rsid w:val="00C03FE4"/>
    <w:rsid w:val="00C067CA"/>
    <w:rsid w:val="00C06982"/>
    <w:rsid w:val="00C0731D"/>
    <w:rsid w:val="00C07F20"/>
    <w:rsid w:val="00C10386"/>
    <w:rsid w:val="00C10537"/>
    <w:rsid w:val="00C106CB"/>
    <w:rsid w:val="00C1099B"/>
    <w:rsid w:val="00C10F59"/>
    <w:rsid w:val="00C112BC"/>
    <w:rsid w:val="00C11507"/>
    <w:rsid w:val="00C13DA6"/>
    <w:rsid w:val="00C1412C"/>
    <w:rsid w:val="00C14407"/>
    <w:rsid w:val="00C14B10"/>
    <w:rsid w:val="00C151CF"/>
    <w:rsid w:val="00C1569F"/>
    <w:rsid w:val="00C1596B"/>
    <w:rsid w:val="00C15E47"/>
    <w:rsid w:val="00C16978"/>
    <w:rsid w:val="00C177EC"/>
    <w:rsid w:val="00C2011C"/>
    <w:rsid w:val="00C20922"/>
    <w:rsid w:val="00C20E10"/>
    <w:rsid w:val="00C20FAC"/>
    <w:rsid w:val="00C21914"/>
    <w:rsid w:val="00C21E74"/>
    <w:rsid w:val="00C21EF3"/>
    <w:rsid w:val="00C22EE4"/>
    <w:rsid w:val="00C232F7"/>
    <w:rsid w:val="00C235E8"/>
    <w:rsid w:val="00C242E2"/>
    <w:rsid w:val="00C24E75"/>
    <w:rsid w:val="00C2593F"/>
    <w:rsid w:val="00C25D4F"/>
    <w:rsid w:val="00C2694F"/>
    <w:rsid w:val="00C26E6E"/>
    <w:rsid w:val="00C27B4A"/>
    <w:rsid w:val="00C323AA"/>
    <w:rsid w:val="00C325D3"/>
    <w:rsid w:val="00C33112"/>
    <w:rsid w:val="00C33F93"/>
    <w:rsid w:val="00C34D64"/>
    <w:rsid w:val="00C34DD5"/>
    <w:rsid w:val="00C35AEE"/>
    <w:rsid w:val="00C35DC6"/>
    <w:rsid w:val="00C36E67"/>
    <w:rsid w:val="00C422C9"/>
    <w:rsid w:val="00C422E1"/>
    <w:rsid w:val="00C4293C"/>
    <w:rsid w:val="00C42BD6"/>
    <w:rsid w:val="00C432EA"/>
    <w:rsid w:val="00C43C4F"/>
    <w:rsid w:val="00C44323"/>
    <w:rsid w:val="00C4537F"/>
    <w:rsid w:val="00C457FB"/>
    <w:rsid w:val="00C45BB4"/>
    <w:rsid w:val="00C45E6E"/>
    <w:rsid w:val="00C45F30"/>
    <w:rsid w:val="00C46CFB"/>
    <w:rsid w:val="00C47EB1"/>
    <w:rsid w:val="00C50248"/>
    <w:rsid w:val="00C51016"/>
    <w:rsid w:val="00C51C07"/>
    <w:rsid w:val="00C51F4E"/>
    <w:rsid w:val="00C52012"/>
    <w:rsid w:val="00C5215D"/>
    <w:rsid w:val="00C523FC"/>
    <w:rsid w:val="00C5305E"/>
    <w:rsid w:val="00C53262"/>
    <w:rsid w:val="00C54BD7"/>
    <w:rsid w:val="00C54F1C"/>
    <w:rsid w:val="00C550DB"/>
    <w:rsid w:val="00C55539"/>
    <w:rsid w:val="00C55A63"/>
    <w:rsid w:val="00C55F3D"/>
    <w:rsid w:val="00C56CC4"/>
    <w:rsid w:val="00C57F4E"/>
    <w:rsid w:val="00C605B1"/>
    <w:rsid w:val="00C6247B"/>
    <w:rsid w:val="00C6249E"/>
    <w:rsid w:val="00C641DC"/>
    <w:rsid w:val="00C647A5"/>
    <w:rsid w:val="00C648F9"/>
    <w:rsid w:val="00C6495E"/>
    <w:rsid w:val="00C65300"/>
    <w:rsid w:val="00C657D4"/>
    <w:rsid w:val="00C66C83"/>
    <w:rsid w:val="00C6737C"/>
    <w:rsid w:val="00C67D1D"/>
    <w:rsid w:val="00C67E7E"/>
    <w:rsid w:val="00C70151"/>
    <w:rsid w:val="00C71DD4"/>
    <w:rsid w:val="00C722A8"/>
    <w:rsid w:val="00C72839"/>
    <w:rsid w:val="00C732E5"/>
    <w:rsid w:val="00C7394C"/>
    <w:rsid w:val="00C73AA4"/>
    <w:rsid w:val="00C73F4F"/>
    <w:rsid w:val="00C767AA"/>
    <w:rsid w:val="00C76F1B"/>
    <w:rsid w:val="00C77055"/>
    <w:rsid w:val="00C77D72"/>
    <w:rsid w:val="00C8104D"/>
    <w:rsid w:val="00C81ABD"/>
    <w:rsid w:val="00C8231D"/>
    <w:rsid w:val="00C82723"/>
    <w:rsid w:val="00C82AFC"/>
    <w:rsid w:val="00C831BC"/>
    <w:rsid w:val="00C834DF"/>
    <w:rsid w:val="00C83505"/>
    <w:rsid w:val="00C8369B"/>
    <w:rsid w:val="00C83F8A"/>
    <w:rsid w:val="00C84931"/>
    <w:rsid w:val="00C8701B"/>
    <w:rsid w:val="00C87214"/>
    <w:rsid w:val="00C87934"/>
    <w:rsid w:val="00C87F2A"/>
    <w:rsid w:val="00C91CB5"/>
    <w:rsid w:val="00C91DDF"/>
    <w:rsid w:val="00C931EB"/>
    <w:rsid w:val="00C93444"/>
    <w:rsid w:val="00C936E1"/>
    <w:rsid w:val="00C94ED1"/>
    <w:rsid w:val="00C9502B"/>
    <w:rsid w:val="00C958F8"/>
    <w:rsid w:val="00C95C22"/>
    <w:rsid w:val="00C95E8A"/>
    <w:rsid w:val="00C961F3"/>
    <w:rsid w:val="00C9626E"/>
    <w:rsid w:val="00C96F54"/>
    <w:rsid w:val="00C97989"/>
    <w:rsid w:val="00CA0192"/>
    <w:rsid w:val="00CA0344"/>
    <w:rsid w:val="00CA05C5"/>
    <w:rsid w:val="00CA05F9"/>
    <w:rsid w:val="00CA1CE1"/>
    <w:rsid w:val="00CA213A"/>
    <w:rsid w:val="00CA29A3"/>
    <w:rsid w:val="00CA2B28"/>
    <w:rsid w:val="00CA2C4E"/>
    <w:rsid w:val="00CA37C3"/>
    <w:rsid w:val="00CA405C"/>
    <w:rsid w:val="00CA4506"/>
    <w:rsid w:val="00CA49AC"/>
    <w:rsid w:val="00CA4D05"/>
    <w:rsid w:val="00CA4EA7"/>
    <w:rsid w:val="00CA5025"/>
    <w:rsid w:val="00CA6023"/>
    <w:rsid w:val="00CA649B"/>
    <w:rsid w:val="00CA685E"/>
    <w:rsid w:val="00CA6E6E"/>
    <w:rsid w:val="00CB0D5C"/>
    <w:rsid w:val="00CB18EC"/>
    <w:rsid w:val="00CB28A7"/>
    <w:rsid w:val="00CB2D72"/>
    <w:rsid w:val="00CB4163"/>
    <w:rsid w:val="00CB4963"/>
    <w:rsid w:val="00CB4D08"/>
    <w:rsid w:val="00CB4E4B"/>
    <w:rsid w:val="00CB59D6"/>
    <w:rsid w:val="00CB5BA5"/>
    <w:rsid w:val="00CB5EFB"/>
    <w:rsid w:val="00CB6D73"/>
    <w:rsid w:val="00CB798C"/>
    <w:rsid w:val="00CB7EE3"/>
    <w:rsid w:val="00CC0154"/>
    <w:rsid w:val="00CC021C"/>
    <w:rsid w:val="00CC0BFD"/>
    <w:rsid w:val="00CC0C67"/>
    <w:rsid w:val="00CC0E86"/>
    <w:rsid w:val="00CC177F"/>
    <w:rsid w:val="00CC1E0E"/>
    <w:rsid w:val="00CC26F8"/>
    <w:rsid w:val="00CC28AA"/>
    <w:rsid w:val="00CC2BF8"/>
    <w:rsid w:val="00CC2E0D"/>
    <w:rsid w:val="00CC3033"/>
    <w:rsid w:val="00CC47D7"/>
    <w:rsid w:val="00CC4EE6"/>
    <w:rsid w:val="00CC4F9F"/>
    <w:rsid w:val="00CC4FB9"/>
    <w:rsid w:val="00CC4FEB"/>
    <w:rsid w:val="00CC5A6F"/>
    <w:rsid w:val="00CC5ECA"/>
    <w:rsid w:val="00CC6010"/>
    <w:rsid w:val="00CC65EB"/>
    <w:rsid w:val="00CD061B"/>
    <w:rsid w:val="00CD08A1"/>
    <w:rsid w:val="00CD0E9D"/>
    <w:rsid w:val="00CD113F"/>
    <w:rsid w:val="00CD1609"/>
    <w:rsid w:val="00CD1690"/>
    <w:rsid w:val="00CD2988"/>
    <w:rsid w:val="00CD3105"/>
    <w:rsid w:val="00CD401A"/>
    <w:rsid w:val="00CD4CA6"/>
    <w:rsid w:val="00CD53E5"/>
    <w:rsid w:val="00CD73BD"/>
    <w:rsid w:val="00CD778E"/>
    <w:rsid w:val="00CE1A19"/>
    <w:rsid w:val="00CE1D0A"/>
    <w:rsid w:val="00CE1D7E"/>
    <w:rsid w:val="00CE2198"/>
    <w:rsid w:val="00CE31B5"/>
    <w:rsid w:val="00CE4219"/>
    <w:rsid w:val="00CE54C4"/>
    <w:rsid w:val="00CE57B0"/>
    <w:rsid w:val="00CE5910"/>
    <w:rsid w:val="00CE59FD"/>
    <w:rsid w:val="00CE7505"/>
    <w:rsid w:val="00CF00D6"/>
    <w:rsid w:val="00CF0938"/>
    <w:rsid w:val="00CF142A"/>
    <w:rsid w:val="00CF15A9"/>
    <w:rsid w:val="00CF18E0"/>
    <w:rsid w:val="00CF2113"/>
    <w:rsid w:val="00CF298D"/>
    <w:rsid w:val="00CF2B52"/>
    <w:rsid w:val="00CF3EB0"/>
    <w:rsid w:val="00CF4D0C"/>
    <w:rsid w:val="00CF5B7A"/>
    <w:rsid w:val="00CF5DCF"/>
    <w:rsid w:val="00CF7628"/>
    <w:rsid w:val="00D00088"/>
    <w:rsid w:val="00D0041C"/>
    <w:rsid w:val="00D00556"/>
    <w:rsid w:val="00D0080A"/>
    <w:rsid w:val="00D00C59"/>
    <w:rsid w:val="00D01220"/>
    <w:rsid w:val="00D0154D"/>
    <w:rsid w:val="00D01C67"/>
    <w:rsid w:val="00D01DDF"/>
    <w:rsid w:val="00D01F39"/>
    <w:rsid w:val="00D02510"/>
    <w:rsid w:val="00D04F6A"/>
    <w:rsid w:val="00D0557F"/>
    <w:rsid w:val="00D059D2"/>
    <w:rsid w:val="00D06A62"/>
    <w:rsid w:val="00D07246"/>
    <w:rsid w:val="00D122D3"/>
    <w:rsid w:val="00D12D5F"/>
    <w:rsid w:val="00D133BD"/>
    <w:rsid w:val="00D13D14"/>
    <w:rsid w:val="00D1588D"/>
    <w:rsid w:val="00D16630"/>
    <w:rsid w:val="00D1756B"/>
    <w:rsid w:val="00D17FEB"/>
    <w:rsid w:val="00D206F4"/>
    <w:rsid w:val="00D20730"/>
    <w:rsid w:val="00D20832"/>
    <w:rsid w:val="00D20F8D"/>
    <w:rsid w:val="00D21365"/>
    <w:rsid w:val="00D23104"/>
    <w:rsid w:val="00D2311E"/>
    <w:rsid w:val="00D24191"/>
    <w:rsid w:val="00D242E3"/>
    <w:rsid w:val="00D259E8"/>
    <w:rsid w:val="00D25EB6"/>
    <w:rsid w:val="00D26582"/>
    <w:rsid w:val="00D26685"/>
    <w:rsid w:val="00D274D4"/>
    <w:rsid w:val="00D27739"/>
    <w:rsid w:val="00D27C43"/>
    <w:rsid w:val="00D27CB5"/>
    <w:rsid w:val="00D30B59"/>
    <w:rsid w:val="00D30CC3"/>
    <w:rsid w:val="00D3136F"/>
    <w:rsid w:val="00D31F66"/>
    <w:rsid w:val="00D3294D"/>
    <w:rsid w:val="00D32981"/>
    <w:rsid w:val="00D348CC"/>
    <w:rsid w:val="00D34D9B"/>
    <w:rsid w:val="00D401F1"/>
    <w:rsid w:val="00D40935"/>
    <w:rsid w:val="00D4374E"/>
    <w:rsid w:val="00D447C5"/>
    <w:rsid w:val="00D44B2A"/>
    <w:rsid w:val="00D45006"/>
    <w:rsid w:val="00D4565A"/>
    <w:rsid w:val="00D4647B"/>
    <w:rsid w:val="00D468EF"/>
    <w:rsid w:val="00D470C6"/>
    <w:rsid w:val="00D47282"/>
    <w:rsid w:val="00D47362"/>
    <w:rsid w:val="00D5050C"/>
    <w:rsid w:val="00D51D33"/>
    <w:rsid w:val="00D51E31"/>
    <w:rsid w:val="00D523C3"/>
    <w:rsid w:val="00D52575"/>
    <w:rsid w:val="00D5321B"/>
    <w:rsid w:val="00D53BEA"/>
    <w:rsid w:val="00D53E5B"/>
    <w:rsid w:val="00D55F22"/>
    <w:rsid w:val="00D5675A"/>
    <w:rsid w:val="00D60633"/>
    <w:rsid w:val="00D6083F"/>
    <w:rsid w:val="00D60DBC"/>
    <w:rsid w:val="00D61F69"/>
    <w:rsid w:val="00D62423"/>
    <w:rsid w:val="00D62496"/>
    <w:rsid w:val="00D62623"/>
    <w:rsid w:val="00D629C2"/>
    <w:rsid w:val="00D62C0B"/>
    <w:rsid w:val="00D62F40"/>
    <w:rsid w:val="00D630D5"/>
    <w:rsid w:val="00D635AC"/>
    <w:rsid w:val="00D637F0"/>
    <w:rsid w:val="00D64C44"/>
    <w:rsid w:val="00D6570A"/>
    <w:rsid w:val="00D65B9B"/>
    <w:rsid w:val="00D65DDD"/>
    <w:rsid w:val="00D66847"/>
    <w:rsid w:val="00D66A4F"/>
    <w:rsid w:val="00D67A97"/>
    <w:rsid w:val="00D70133"/>
    <w:rsid w:val="00D7065F"/>
    <w:rsid w:val="00D706FA"/>
    <w:rsid w:val="00D715B9"/>
    <w:rsid w:val="00D7274D"/>
    <w:rsid w:val="00D72FF5"/>
    <w:rsid w:val="00D73824"/>
    <w:rsid w:val="00D73F8C"/>
    <w:rsid w:val="00D74048"/>
    <w:rsid w:val="00D752D7"/>
    <w:rsid w:val="00D755A2"/>
    <w:rsid w:val="00D77274"/>
    <w:rsid w:val="00D80957"/>
    <w:rsid w:val="00D821BA"/>
    <w:rsid w:val="00D83A31"/>
    <w:rsid w:val="00D83B92"/>
    <w:rsid w:val="00D851CF"/>
    <w:rsid w:val="00D853FF"/>
    <w:rsid w:val="00D85827"/>
    <w:rsid w:val="00D860FF"/>
    <w:rsid w:val="00D867C4"/>
    <w:rsid w:val="00D870C1"/>
    <w:rsid w:val="00D87734"/>
    <w:rsid w:val="00D87817"/>
    <w:rsid w:val="00D87D1E"/>
    <w:rsid w:val="00D901EE"/>
    <w:rsid w:val="00D905EE"/>
    <w:rsid w:val="00D91963"/>
    <w:rsid w:val="00D91C39"/>
    <w:rsid w:val="00D921BD"/>
    <w:rsid w:val="00D9250E"/>
    <w:rsid w:val="00D92BCD"/>
    <w:rsid w:val="00D93C8D"/>
    <w:rsid w:val="00D94E4B"/>
    <w:rsid w:val="00D95F98"/>
    <w:rsid w:val="00D972F5"/>
    <w:rsid w:val="00DA17A3"/>
    <w:rsid w:val="00DA1966"/>
    <w:rsid w:val="00DA1E07"/>
    <w:rsid w:val="00DA23D8"/>
    <w:rsid w:val="00DA3331"/>
    <w:rsid w:val="00DA3761"/>
    <w:rsid w:val="00DA3A4E"/>
    <w:rsid w:val="00DA443C"/>
    <w:rsid w:val="00DA4AC0"/>
    <w:rsid w:val="00DA54A4"/>
    <w:rsid w:val="00DA68C4"/>
    <w:rsid w:val="00DA74FA"/>
    <w:rsid w:val="00DA7B19"/>
    <w:rsid w:val="00DB01AD"/>
    <w:rsid w:val="00DB0455"/>
    <w:rsid w:val="00DB0554"/>
    <w:rsid w:val="00DB16C9"/>
    <w:rsid w:val="00DB2366"/>
    <w:rsid w:val="00DB2D5D"/>
    <w:rsid w:val="00DB320A"/>
    <w:rsid w:val="00DB3F69"/>
    <w:rsid w:val="00DB5F01"/>
    <w:rsid w:val="00DB60CA"/>
    <w:rsid w:val="00DB6ADD"/>
    <w:rsid w:val="00DB6ED9"/>
    <w:rsid w:val="00DB6F24"/>
    <w:rsid w:val="00DB7861"/>
    <w:rsid w:val="00DB7C2C"/>
    <w:rsid w:val="00DC0D45"/>
    <w:rsid w:val="00DC13A1"/>
    <w:rsid w:val="00DC2238"/>
    <w:rsid w:val="00DC26F7"/>
    <w:rsid w:val="00DC3692"/>
    <w:rsid w:val="00DC4357"/>
    <w:rsid w:val="00DC4862"/>
    <w:rsid w:val="00DC6912"/>
    <w:rsid w:val="00DC6914"/>
    <w:rsid w:val="00DD027D"/>
    <w:rsid w:val="00DD0C10"/>
    <w:rsid w:val="00DD14EE"/>
    <w:rsid w:val="00DD15BF"/>
    <w:rsid w:val="00DD2425"/>
    <w:rsid w:val="00DD36A4"/>
    <w:rsid w:val="00DD38FD"/>
    <w:rsid w:val="00DD417F"/>
    <w:rsid w:val="00DD4B1B"/>
    <w:rsid w:val="00DD505D"/>
    <w:rsid w:val="00DD553D"/>
    <w:rsid w:val="00DD61AC"/>
    <w:rsid w:val="00DD629E"/>
    <w:rsid w:val="00DD632F"/>
    <w:rsid w:val="00DD639B"/>
    <w:rsid w:val="00DD7E73"/>
    <w:rsid w:val="00DE02F4"/>
    <w:rsid w:val="00DE1324"/>
    <w:rsid w:val="00DE23BB"/>
    <w:rsid w:val="00DE2859"/>
    <w:rsid w:val="00DE3984"/>
    <w:rsid w:val="00DE40B7"/>
    <w:rsid w:val="00DE42DD"/>
    <w:rsid w:val="00DE5AB1"/>
    <w:rsid w:val="00DE6CE1"/>
    <w:rsid w:val="00DF006D"/>
    <w:rsid w:val="00DF137A"/>
    <w:rsid w:val="00DF1C7B"/>
    <w:rsid w:val="00DF1C82"/>
    <w:rsid w:val="00DF44CA"/>
    <w:rsid w:val="00DF45D6"/>
    <w:rsid w:val="00DF4CAC"/>
    <w:rsid w:val="00DF5264"/>
    <w:rsid w:val="00DF5B4F"/>
    <w:rsid w:val="00DF6F0A"/>
    <w:rsid w:val="00DF7DFD"/>
    <w:rsid w:val="00E019C2"/>
    <w:rsid w:val="00E021AB"/>
    <w:rsid w:val="00E024E5"/>
    <w:rsid w:val="00E03B1A"/>
    <w:rsid w:val="00E03B88"/>
    <w:rsid w:val="00E043C5"/>
    <w:rsid w:val="00E04483"/>
    <w:rsid w:val="00E0498C"/>
    <w:rsid w:val="00E04CAB"/>
    <w:rsid w:val="00E05EBC"/>
    <w:rsid w:val="00E0745C"/>
    <w:rsid w:val="00E07FAD"/>
    <w:rsid w:val="00E10CC9"/>
    <w:rsid w:val="00E10E4C"/>
    <w:rsid w:val="00E10FAA"/>
    <w:rsid w:val="00E1122A"/>
    <w:rsid w:val="00E11416"/>
    <w:rsid w:val="00E12651"/>
    <w:rsid w:val="00E12B69"/>
    <w:rsid w:val="00E12D48"/>
    <w:rsid w:val="00E12F70"/>
    <w:rsid w:val="00E13128"/>
    <w:rsid w:val="00E15EFA"/>
    <w:rsid w:val="00E16613"/>
    <w:rsid w:val="00E16DF7"/>
    <w:rsid w:val="00E175B2"/>
    <w:rsid w:val="00E17F44"/>
    <w:rsid w:val="00E2006E"/>
    <w:rsid w:val="00E20916"/>
    <w:rsid w:val="00E21542"/>
    <w:rsid w:val="00E21544"/>
    <w:rsid w:val="00E2159C"/>
    <w:rsid w:val="00E23063"/>
    <w:rsid w:val="00E245EE"/>
    <w:rsid w:val="00E24A69"/>
    <w:rsid w:val="00E262E3"/>
    <w:rsid w:val="00E27340"/>
    <w:rsid w:val="00E2741A"/>
    <w:rsid w:val="00E274A4"/>
    <w:rsid w:val="00E275E3"/>
    <w:rsid w:val="00E303C9"/>
    <w:rsid w:val="00E305EC"/>
    <w:rsid w:val="00E308A0"/>
    <w:rsid w:val="00E3094A"/>
    <w:rsid w:val="00E30B3D"/>
    <w:rsid w:val="00E31C73"/>
    <w:rsid w:val="00E31D93"/>
    <w:rsid w:val="00E324DF"/>
    <w:rsid w:val="00E32D20"/>
    <w:rsid w:val="00E3313D"/>
    <w:rsid w:val="00E33ACB"/>
    <w:rsid w:val="00E349A1"/>
    <w:rsid w:val="00E34B51"/>
    <w:rsid w:val="00E34ED5"/>
    <w:rsid w:val="00E3600D"/>
    <w:rsid w:val="00E3603A"/>
    <w:rsid w:val="00E369DC"/>
    <w:rsid w:val="00E36C0A"/>
    <w:rsid w:val="00E37435"/>
    <w:rsid w:val="00E400F1"/>
    <w:rsid w:val="00E402F1"/>
    <w:rsid w:val="00E40FFD"/>
    <w:rsid w:val="00E418C2"/>
    <w:rsid w:val="00E41C3E"/>
    <w:rsid w:val="00E426DD"/>
    <w:rsid w:val="00E42930"/>
    <w:rsid w:val="00E430F7"/>
    <w:rsid w:val="00E441AA"/>
    <w:rsid w:val="00E442AD"/>
    <w:rsid w:val="00E45951"/>
    <w:rsid w:val="00E461EB"/>
    <w:rsid w:val="00E46857"/>
    <w:rsid w:val="00E46D5F"/>
    <w:rsid w:val="00E47387"/>
    <w:rsid w:val="00E50449"/>
    <w:rsid w:val="00E507C8"/>
    <w:rsid w:val="00E50A0C"/>
    <w:rsid w:val="00E51485"/>
    <w:rsid w:val="00E51E78"/>
    <w:rsid w:val="00E51F9E"/>
    <w:rsid w:val="00E5243F"/>
    <w:rsid w:val="00E53048"/>
    <w:rsid w:val="00E537D0"/>
    <w:rsid w:val="00E5499C"/>
    <w:rsid w:val="00E55A1D"/>
    <w:rsid w:val="00E560E8"/>
    <w:rsid w:val="00E5655C"/>
    <w:rsid w:val="00E57144"/>
    <w:rsid w:val="00E576F8"/>
    <w:rsid w:val="00E614A0"/>
    <w:rsid w:val="00E6191D"/>
    <w:rsid w:val="00E6237C"/>
    <w:rsid w:val="00E64784"/>
    <w:rsid w:val="00E64FB7"/>
    <w:rsid w:val="00E6520B"/>
    <w:rsid w:val="00E65844"/>
    <w:rsid w:val="00E65A0D"/>
    <w:rsid w:val="00E674BC"/>
    <w:rsid w:val="00E67E1F"/>
    <w:rsid w:val="00E70389"/>
    <w:rsid w:val="00E726FE"/>
    <w:rsid w:val="00E72BCB"/>
    <w:rsid w:val="00E72F7E"/>
    <w:rsid w:val="00E735B2"/>
    <w:rsid w:val="00E73BA3"/>
    <w:rsid w:val="00E75099"/>
    <w:rsid w:val="00E75ED4"/>
    <w:rsid w:val="00E75F6C"/>
    <w:rsid w:val="00E767E6"/>
    <w:rsid w:val="00E770CA"/>
    <w:rsid w:val="00E7746E"/>
    <w:rsid w:val="00E77C67"/>
    <w:rsid w:val="00E77EF1"/>
    <w:rsid w:val="00E804AB"/>
    <w:rsid w:val="00E8074A"/>
    <w:rsid w:val="00E81A4A"/>
    <w:rsid w:val="00E81D10"/>
    <w:rsid w:val="00E82985"/>
    <w:rsid w:val="00E83628"/>
    <w:rsid w:val="00E83A2F"/>
    <w:rsid w:val="00E83EF6"/>
    <w:rsid w:val="00E8447B"/>
    <w:rsid w:val="00E849B6"/>
    <w:rsid w:val="00E849D5"/>
    <w:rsid w:val="00E84D82"/>
    <w:rsid w:val="00E86126"/>
    <w:rsid w:val="00E87F27"/>
    <w:rsid w:val="00E9012F"/>
    <w:rsid w:val="00E910A7"/>
    <w:rsid w:val="00E91EC8"/>
    <w:rsid w:val="00E92130"/>
    <w:rsid w:val="00E92CBE"/>
    <w:rsid w:val="00E93788"/>
    <w:rsid w:val="00E94859"/>
    <w:rsid w:val="00E95DC2"/>
    <w:rsid w:val="00E97D39"/>
    <w:rsid w:val="00EA0C02"/>
    <w:rsid w:val="00EA156E"/>
    <w:rsid w:val="00EA1804"/>
    <w:rsid w:val="00EA1875"/>
    <w:rsid w:val="00EA1977"/>
    <w:rsid w:val="00EA1FCC"/>
    <w:rsid w:val="00EA2374"/>
    <w:rsid w:val="00EA3F86"/>
    <w:rsid w:val="00EA48B2"/>
    <w:rsid w:val="00EA6611"/>
    <w:rsid w:val="00EA6764"/>
    <w:rsid w:val="00EA7094"/>
    <w:rsid w:val="00EA7B23"/>
    <w:rsid w:val="00EB1361"/>
    <w:rsid w:val="00EB289A"/>
    <w:rsid w:val="00EB4066"/>
    <w:rsid w:val="00EB4787"/>
    <w:rsid w:val="00EB48D3"/>
    <w:rsid w:val="00EB5433"/>
    <w:rsid w:val="00EB5659"/>
    <w:rsid w:val="00EB679A"/>
    <w:rsid w:val="00EB68E5"/>
    <w:rsid w:val="00EB75C7"/>
    <w:rsid w:val="00EC0483"/>
    <w:rsid w:val="00EC0487"/>
    <w:rsid w:val="00EC0BF7"/>
    <w:rsid w:val="00EC1347"/>
    <w:rsid w:val="00EC2600"/>
    <w:rsid w:val="00EC27EE"/>
    <w:rsid w:val="00EC2F40"/>
    <w:rsid w:val="00EC337B"/>
    <w:rsid w:val="00EC4CEA"/>
    <w:rsid w:val="00EC532E"/>
    <w:rsid w:val="00EC54C8"/>
    <w:rsid w:val="00EC5A66"/>
    <w:rsid w:val="00EC6083"/>
    <w:rsid w:val="00EC74F8"/>
    <w:rsid w:val="00ED0240"/>
    <w:rsid w:val="00ED04B2"/>
    <w:rsid w:val="00ED1790"/>
    <w:rsid w:val="00ED1B36"/>
    <w:rsid w:val="00ED1BF0"/>
    <w:rsid w:val="00ED2473"/>
    <w:rsid w:val="00ED28B7"/>
    <w:rsid w:val="00ED2A28"/>
    <w:rsid w:val="00ED30E8"/>
    <w:rsid w:val="00ED3E7F"/>
    <w:rsid w:val="00ED4759"/>
    <w:rsid w:val="00ED4BFB"/>
    <w:rsid w:val="00ED4E26"/>
    <w:rsid w:val="00ED5109"/>
    <w:rsid w:val="00ED52DB"/>
    <w:rsid w:val="00ED59E5"/>
    <w:rsid w:val="00ED6291"/>
    <w:rsid w:val="00ED6786"/>
    <w:rsid w:val="00ED6882"/>
    <w:rsid w:val="00ED69FC"/>
    <w:rsid w:val="00EE00EB"/>
    <w:rsid w:val="00EE0552"/>
    <w:rsid w:val="00EE087B"/>
    <w:rsid w:val="00EE1BF2"/>
    <w:rsid w:val="00EE270E"/>
    <w:rsid w:val="00EE2961"/>
    <w:rsid w:val="00EE369C"/>
    <w:rsid w:val="00EE378C"/>
    <w:rsid w:val="00EE3968"/>
    <w:rsid w:val="00EE40C7"/>
    <w:rsid w:val="00EE42F8"/>
    <w:rsid w:val="00EE6A1B"/>
    <w:rsid w:val="00EE71AA"/>
    <w:rsid w:val="00EE71FC"/>
    <w:rsid w:val="00EE77E8"/>
    <w:rsid w:val="00EE7E8C"/>
    <w:rsid w:val="00EF01C5"/>
    <w:rsid w:val="00EF0B07"/>
    <w:rsid w:val="00EF0E38"/>
    <w:rsid w:val="00EF151D"/>
    <w:rsid w:val="00EF15BC"/>
    <w:rsid w:val="00EF1A02"/>
    <w:rsid w:val="00EF3113"/>
    <w:rsid w:val="00EF31C6"/>
    <w:rsid w:val="00EF3E8B"/>
    <w:rsid w:val="00EF40BE"/>
    <w:rsid w:val="00EF4178"/>
    <w:rsid w:val="00EF41C0"/>
    <w:rsid w:val="00EF46F5"/>
    <w:rsid w:val="00EF50F1"/>
    <w:rsid w:val="00EF585B"/>
    <w:rsid w:val="00EF58E3"/>
    <w:rsid w:val="00EF5DFB"/>
    <w:rsid w:val="00EF72E5"/>
    <w:rsid w:val="00F003F6"/>
    <w:rsid w:val="00F00F5E"/>
    <w:rsid w:val="00F0101E"/>
    <w:rsid w:val="00F01DB6"/>
    <w:rsid w:val="00F02981"/>
    <w:rsid w:val="00F02E62"/>
    <w:rsid w:val="00F03488"/>
    <w:rsid w:val="00F03577"/>
    <w:rsid w:val="00F0381B"/>
    <w:rsid w:val="00F038BC"/>
    <w:rsid w:val="00F03D56"/>
    <w:rsid w:val="00F03EB1"/>
    <w:rsid w:val="00F03EB5"/>
    <w:rsid w:val="00F045C5"/>
    <w:rsid w:val="00F04817"/>
    <w:rsid w:val="00F05331"/>
    <w:rsid w:val="00F056C5"/>
    <w:rsid w:val="00F057D2"/>
    <w:rsid w:val="00F058C0"/>
    <w:rsid w:val="00F06486"/>
    <w:rsid w:val="00F067DA"/>
    <w:rsid w:val="00F06A9C"/>
    <w:rsid w:val="00F07057"/>
    <w:rsid w:val="00F07516"/>
    <w:rsid w:val="00F07817"/>
    <w:rsid w:val="00F07977"/>
    <w:rsid w:val="00F079F4"/>
    <w:rsid w:val="00F10787"/>
    <w:rsid w:val="00F10831"/>
    <w:rsid w:val="00F11154"/>
    <w:rsid w:val="00F112BA"/>
    <w:rsid w:val="00F11478"/>
    <w:rsid w:val="00F11BC6"/>
    <w:rsid w:val="00F1239D"/>
    <w:rsid w:val="00F12A3C"/>
    <w:rsid w:val="00F13D1C"/>
    <w:rsid w:val="00F14BFB"/>
    <w:rsid w:val="00F15010"/>
    <w:rsid w:val="00F15380"/>
    <w:rsid w:val="00F15800"/>
    <w:rsid w:val="00F15B0C"/>
    <w:rsid w:val="00F171C2"/>
    <w:rsid w:val="00F173C5"/>
    <w:rsid w:val="00F17584"/>
    <w:rsid w:val="00F207DF"/>
    <w:rsid w:val="00F20973"/>
    <w:rsid w:val="00F2242B"/>
    <w:rsid w:val="00F22A00"/>
    <w:rsid w:val="00F22B5E"/>
    <w:rsid w:val="00F22B9E"/>
    <w:rsid w:val="00F231BA"/>
    <w:rsid w:val="00F23A05"/>
    <w:rsid w:val="00F23C38"/>
    <w:rsid w:val="00F23F1E"/>
    <w:rsid w:val="00F23F96"/>
    <w:rsid w:val="00F241E8"/>
    <w:rsid w:val="00F2531A"/>
    <w:rsid w:val="00F26105"/>
    <w:rsid w:val="00F26FAB"/>
    <w:rsid w:val="00F273CD"/>
    <w:rsid w:val="00F301D3"/>
    <w:rsid w:val="00F309EF"/>
    <w:rsid w:val="00F30C94"/>
    <w:rsid w:val="00F32F9F"/>
    <w:rsid w:val="00F33038"/>
    <w:rsid w:val="00F33636"/>
    <w:rsid w:val="00F34244"/>
    <w:rsid w:val="00F351C4"/>
    <w:rsid w:val="00F363A5"/>
    <w:rsid w:val="00F37C28"/>
    <w:rsid w:val="00F409F6"/>
    <w:rsid w:val="00F41ABD"/>
    <w:rsid w:val="00F4207C"/>
    <w:rsid w:val="00F43675"/>
    <w:rsid w:val="00F43A75"/>
    <w:rsid w:val="00F43A9E"/>
    <w:rsid w:val="00F43D87"/>
    <w:rsid w:val="00F446D8"/>
    <w:rsid w:val="00F44F17"/>
    <w:rsid w:val="00F453B2"/>
    <w:rsid w:val="00F4581B"/>
    <w:rsid w:val="00F45F86"/>
    <w:rsid w:val="00F460A4"/>
    <w:rsid w:val="00F4652E"/>
    <w:rsid w:val="00F46562"/>
    <w:rsid w:val="00F472E2"/>
    <w:rsid w:val="00F47B87"/>
    <w:rsid w:val="00F47E06"/>
    <w:rsid w:val="00F5045E"/>
    <w:rsid w:val="00F511A9"/>
    <w:rsid w:val="00F5165D"/>
    <w:rsid w:val="00F51908"/>
    <w:rsid w:val="00F52151"/>
    <w:rsid w:val="00F52F51"/>
    <w:rsid w:val="00F532F5"/>
    <w:rsid w:val="00F540E8"/>
    <w:rsid w:val="00F549B0"/>
    <w:rsid w:val="00F55044"/>
    <w:rsid w:val="00F5565F"/>
    <w:rsid w:val="00F55D7E"/>
    <w:rsid w:val="00F56D76"/>
    <w:rsid w:val="00F57398"/>
    <w:rsid w:val="00F57B13"/>
    <w:rsid w:val="00F60DA4"/>
    <w:rsid w:val="00F612C1"/>
    <w:rsid w:val="00F61667"/>
    <w:rsid w:val="00F617B9"/>
    <w:rsid w:val="00F618B0"/>
    <w:rsid w:val="00F61CD9"/>
    <w:rsid w:val="00F62FEC"/>
    <w:rsid w:val="00F63046"/>
    <w:rsid w:val="00F63458"/>
    <w:rsid w:val="00F635C6"/>
    <w:rsid w:val="00F641FF"/>
    <w:rsid w:val="00F6524B"/>
    <w:rsid w:val="00F65311"/>
    <w:rsid w:val="00F66AFE"/>
    <w:rsid w:val="00F675EB"/>
    <w:rsid w:val="00F67E3A"/>
    <w:rsid w:val="00F703F2"/>
    <w:rsid w:val="00F705A8"/>
    <w:rsid w:val="00F706F1"/>
    <w:rsid w:val="00F70A53"/>
    <w:rsid w:val="00F70E2E"/>
    <w:rsid w:val="00F71B0C"/>
    <w:rsid w:val="00F73417"/>
    <w:rsid w:val="00F7468F"/>
    <w:rsid w:val="00F754D4"/>
    <w:rsid w:val="00F75F27"/>
    <w:rsid w:val="00F76529"/>
    <w:rsid w:val="00F76E94"/>
    <w:rsid w:val="00F76EF1"/>
    <w:rsid w:val="00F77CA9"/>
    <w:rsid w:val="00F807DA"/>
    <w:rsid w:val="00F8084E"/>
    <w:rsid w:val="00F81105"/>
    <w:rsid w:val="00F8170C"/>
    <w:rsid w:val="00F817B3"/>
    <w:rsid w:val="00F819EC"/>
    <w:rsid w:val="00F81E85"/>
    <w:rsid w:val="00F8265B"/>
    <w:rsid w:val="00F83404"/>
    <w:rsid w:val="00F838FB"/>
    <w:rsid w:val="00F83B22"/>
    <w:rsid w:val="00F83FF3"/>
    <w:rsid w:val="00F843BB"/>
    <w:rsid w:val="00F849C9"/>
    <w:rsid w:val="00F84B10"/>
    <w:rsid w:val="00F84DEF"/>
    <w:rsid w:val="00F86B83"/>
    <w:rsid w:val="00F87908"/>
    <w:rsid w:val="00F879E6"/>
    <w:rsid w:val="00F900FE"/>
    <w:rsid w:val="00F91B18"/>
    <w:rsid w:val="00F92C48"/>
    <w:rsid w:val="00F93228"/>
    <w:rsid w:val="00F934A6"/>
    <w:rsid w:val="00F93AA8"/>
    <w:rsid w:val="00F93BB3"/>
    <w:rsid w:val="00F93DB6"/>
    <w:rsid w:val="00F94148"/>
    <w:rsid w:val="00F95154"/>
    <w:rsid w:val="00F9521A"/>
    <w:rsid w:val="00F952D6"/>
    <w:rsid w:val="00F96536"/>
    <w:rsid w:val="00F96B37"/>
    <w:rsid w:val="00F97E60"/>
    <w:rsid w:val="00FA0034"/>
    <w:rsid w:val="00FA06E6"/>
    <w:rsid w:val="00FA077B"/>
    <w:rsid w:val="00FA16C9"/>
    <w:rsid w:val="00FA21C0"/>
    <w:rsid w:val="00FA2B28"/>
    <w:rsid w:val="00FA344B"/>
    <w:rsid w:val="00FA351F"/>
    <w:rsid w:val="00FA370A"/>
    <w:rsid w:val="00FA3D39"/>
    <w:rsid w:val="00FA422F"/>
    <w:rsid w:val="00FA4D76"/>
    <w:rsid w:val="00FA5462"/>
    <w:rsid w:val="00FA722E"/>
    <w:rsid w:val="00FB0486"/>
    <w:rsid w:val="00FB16A0"/>
    <w:rsid w:val="00FB3649"/>
    <w:rsid w:val="00FB472A"/>
    <w:rsid w:val="00FB474F"/>
    <w:rsid w:val="00FB4C9B"/>
    <w:rsid w:val="00FB54E9"/>
    <w:rsid w:val="00FB581C"/>
    <w:rsid w:val="00FC0162"/>
    <w:rsid w:val="00FC0718"/>
    <w:rsid w:val="00FC19C6"/>
    <w:rsid w:val="00FC263B"/>
    <w:rsid w:val="00FC2AC3"/>
    <w:rsid w:val="00FC3EBF"/>
    <w:rsid w:val="00FC45A5"/>
    <w:rsid w:val="00FC4BD8"/>
    <w:rsid w:val="00FC4F65"/>
    <w:rsid w:val="00FC5674"/>
    <w:rsid w:val="00FC6E8B"/>
    <w:rsid w:val="00FC6E98"/>
    <w:rsid w:val="00FC73E3"/>
    <w:rsid w:val="00FC75C5"/>
    <w:rsid w:val="00FD0263"/>
    <w:rsid w:val="00FD0343"/>
    <w:rsid w:val="00FD03A9"/>
    <w:rsid w:val="00FD1629"/>
    <w:rsid w:val="00FD3230"/>
    <w:rsid w:val="00FD4878"/>
    <w:rsid w:val="00FD5160"/>
    <w:rsid w:val="00FD52DE"/>
    <w:rsid w:val="00FD639C"/>
    <w:rsid w:val="00FD63F1"/>
    <w:rsid w:val="00FD663B"/>
    <w:rsid w:val="00FD7EE4"/>
    <w:rsid w:val="00FE0DE8"/>
    <w:rsid w:val="00FE0ECB"/>
    <w:rsid w:val="00FE1710"/>
    <w:rsid w:val="00FE45DB"/>
    <w:rsid w:val="00FE4C7F"/>
    <w:rsid w:val="00FE7052"/>
    <w:rsid w:val="00FE7697"/>
    <w:rsid w:val="00FE7EA8"/>
    <w:rsid w:val="00FE7F21"/>
    <w:rsid w:val="00FF1A99"/>
    <w:rsid w:val="00FF345B"/>
    <w:rsid w:val="00FF4552"/>
    <w:rsid w:val="00FF4E05"/>
    <w:rsid w:val="00FF571A"/>
    <w:rsid w:val="00FF59DE"/>
    <w:rsid w:val="00FF5A61"/>
    <w:rsid w:val="00FF5AC4"/>
    <w:rsid w:val="00FF6194"/>
    <w:rsid w:val="00FF6558"/>
    <w:rsid w:val="00FF6BCD"/>
    <w:rsid w:val="00FF7A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3490" fill="f" fillcolor="white">
      <v:fill color="white" on="f"/>
      <v:textbox style="mso-rotate-with-shape: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Verdana" w:eastAsia="Times New Roman" w:hAnsi="Verdana" w:cs="Arial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footer" w:uiPriority="99"/>
    <w:lsdException w:name="caption" w:semiHidden="1" w:unhideWhenUsed="1" w:qFormat="1"/>
    <w:lsdException w:name="Title" w:uiPriority="10" w:qFormat="1"/>
    <w:lsdException w:name="Default Paragraph Font" w:uiPriority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Plain Text" w:uiPriority="99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aliases w:val="Text,t"/>
    <w:qFormat/>
    <w:rsid w:val="00200A1A"/>
    <w:pPr>
      <w:spacing w:before="60" w:after="60" w:line="360" w:lineRule="auto"/>
    </w:pPr>
    <w:rPr>
      <w:kern w:val="24"/>
      <w:sz w:val="18"/>
    </w:rPr>
  </w:style>
  <w:style w:type="paragraph" w:styleId="Heading1">
    <w:name w:val="heading 1"/>
    <w:aliases w:val="h1"/>
    <w:basedOn w:val="Normal"/>
    <w:next w:val="Normal"/>
    <w:link w:val="Heading1Char"/>
    <w:autoRedefine/>
    <w:qFormat/>
    <w:rsid w:val="00E50A0C"/>
    <w:pPr>
      <w:keepNext/>
      <w:numPr>
        <w:numId w:val="19"/>
      </w:numPr>
      <w:pBdr>
        <w:bottom w:val="single" w:sz="4" w:space="6" w:color="auto"/>
      </w:pBdr>
      <w:tabs>
        <w:tab w:val="left" w:pos="360"/>
      </w:tabs>
      <w:spacing w:before="0" w:after="120" w:line="240" w:lineRule="auto"/>
      <w:outlineLvl w:val="0"/>
    </w:pPr>
    <w:rPr>
      <w:rFonts w:ascii="Arial" w:hAnsi="Arial"/>
      <w:b/>
      <w:bCs/>
      <w:sz w:val="28"/>
      <w:szCs w:val="44"/>
    </w:rPr>
  </w:style>
  <w:style w:type="paragraph" w:styleId="Heading2">
    <w:name w:val="heading 2"/>
    <w:aliases w:val="h2"/>
    <w:basedOn w:val="Heading1"/>
    <w:next w:val="Normal"/>
    <w:link w:val="Heading2Char"/>
    <w:uiPriority w:val="9"/>
    <w:qFormat/>
    <w:rsid w:val="0060059E"/>
    <w:pPr>
      <w:numPr>
        <w:ilvl w:val="1"/>
      </w:numPr>
      <w:pBdr>
        <w:bottom w:val="none" w:sz="0" w:space="0" w:color="auto"/>
      </w:pBdr>
      <w:spacing w:before="360" w:after="60"/>
      <w:outlineLvl w:val="1"/>
    </w:pPr>
    <w:rPr>
      <w:sz w:val="24"/>
      <w:szCs w:val="36"/>
    </w:rPr>
  </w:style>
  <w:style w:type="paragraph" w:styleId="Heading3">
    <w:name w:val="heading 3"/>
    <w:basedOn w:val="Normal"/>
    <w:next w:val="Normal"/>
    <w:autoRedefine/>
    <w:qFormat/>
    <w:rsid w:val="00ED1790"/>
    <w:pPr>
      <w:keepNext/>
      <w:numPr>
        <w:ilvl w:val="2"/>
        <w:numId w:val="19"/>
      </w:numPr>
      <w:tabs>
        <w:tab w:val="left" w:pos="630"/>
      </w:tabs>
      <w:spacing w:before="240"/>
      <w:outlineLvl w:val="2"/>
    </w:pPr>
    <w:rPr>
      <w:rFonts w:ascii="Arial" w:hAnsi="Arial"/>
      <w:b/>
      <w:bCs/>
      <w:sz w:val="20"/>
      <w:szCs w:val="28"/>
      <w:lang w:eastAsia="zh-CN"/>
    </w:rPr>
  </w:style>
  <w:style w:type="paragraph" w:styleId="Heading4">
    <w:name w:val="heading 4"/>
    <w:aliases w:val="h4"/>
    <w:basedOn w:val="Normal"/>
    <w:next w:val="Normal"/>
    <w:link w:val="Heading4Char"/>
    <w:autoRedefine/>
    <w:uiPriority w:val="9"/>
    <w:qFormat/>
    <w:rsid w:val="00B91D02"/>
    <w:pPr>
      <w:keepNext/>
      <w:keepLines/>
      <w:numPr>
        <w:ilvl w:val="3"/>
        <w:numId w:val="19"/>
      </w:numPr>
      <w:tabs>
        <w:tab w:val="left" w:pos="1080"/>
        <w:tab w:val="left" w:pos="1260"/>
      </w:tabs>
      <w:spacing w:before="120" w:after="120" w:line="240" w:lineRule="auto"/>
      <w:ind w:left="1267"/>
      <w:outlineLvl w:val="3"/>
    </w:pPr>
    <w:rPr>
      <w:rFonts w:ascii="Arial" w:hAnsi="Arial" w:cs="Times New Roman"/>
      <w:bCs/>
      <w:sz w:val="20"/>
      <w:szCs w:val="28"/>
      <w:lang w:eastAsia="zh-CN"/>
    </w:rPr>
  </w:style>
  <w:style w:type="paragraph" w:styleId="Heading5">
    <w:name w:val="heading 5"/>
    <w:basedOn w:val="Normal"/>
    <w:next w:val="Normal"/>
    <w:link w:val="Heading5Char"/>
    <w:qFormat/>
    <w:rsid w:val="00C4293C"/>
    <w:pPr>
      <w:keepNext/>
      <w:keepLines/>
      <w:numPr>
        <w:ilvl w:val="4"/>
        <w:numId w:val="19"/>
      </w:numPr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qFormat/>
    <w:rsid w:val="00C4293C"/>
    <w:pPr>
      <w:keepNext/>
      <w:keepLines/>
      <w:numPr>
        <w:ilvl w:val="5"/>
        <w:numId w:val="19"/>
      </w:numPr>
      <w:spacing w:before="240" w:after="64" w:line="320" w:lineRule="atLeast"/>
      <w:outlineLvl w:val="5"/>
    </w:pPr>
    <w:rPr>
      <w:rFonts w:ascii="Cambria" w:hAnsi="Cambria" w:cs="Times New Roman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qFormat/>
    <w:rsid w:val="00C4293C"/>
    <w:pPr>
      <w:keepNext/>
      <w:keepLines/>
      <w:numPr>
        <w:ilvl w:val="6"/>
        <w:numId w:val="19"/>
      </w:numPr>
      <w:spacing w:before="240" w:after="64" w:line="320" w:lineRule="atLeast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C4293C"/>
    <w:pPr>
      <w:keepNext/>
      <w:keepLines/>
      <w:numPr>
        <w:ilvl w:val="7"/>
        <w:numId w:val="19"/>
      </w:numPr>
      <w:spacing w:before="240" w:after="64" w:line="320" w:lineRule="atLeast"/>
      <w:outlineLvl w:val="7"/>
    </w:pPr>
    <w:rPr>
      <w:rFonts w:ascii="Cambria" w:hAnsi="Cambria" w:cs="Times New Roman"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C4293C"/>
    <w:pPr>
      <w:keepNext/>
      <w:keepLines/>
      <w:numPr>
        <w:ilvl w:val="8"/>
        <w:numId w:val="19"/>
      </w:numPr>
      <w:spacing w:before="240" w:after="64" w:line="320" w:lineRule="atLeast"/>
      <w:outlineLvl w:val="8"/>
    </w:pPr>
    <w:rPr>
      <w:rFonts w:ascii="Cambria" w:hAnsi="Cambria" w:cs="Times New Roman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aliases w:val="c"/>
    <w:link w:val="CodeChar"/>
    <w:locked/>
    <w:rsid w:val="00F93BB3"/>
    <w:pPr>
      <w:keepLines/>
      <w:spacing w:before="60" w:after="60" w:line="220" w:lineRule="exact"/>
      <w:ind w:left="202"/>
    </w:pPr>
    <w:rPr>
      <w:rFonts w:ascii="Courier New" w:hAnsi="Courier New" w:cs="Courier New"/>
      <w:noProof/>
      <w:kern w:val="24"/>
      <w:sz w:val="16"/>
      <w:szCs w:val="16"/>
    </w:rPr>
  </w:style>
  <w:style w:type="character" w:customStyle="1" w:styleId="CodeEmbedded">
    <w:name w:val="Code Embedded"/>
    <w:aliases w:val="ce"/>
    <w:basedOn w:val="DefaultParagraphFont"/>
    <w:rsid w:val="00F93BB3"/>
    <w:rPr>
      <w:rFonts w:ascii="Courier New" w:hAnsi="Courier New" w:cs="Courier New"/>
      <w:noProof/>
      <w:color w:val="auto"/>
      <w:position w:val="0"/>
      <w:sz w:val="16"/>
      <w:szCs w:val="16"/>
      <w:u w:val="none"/>
    </w:rPr>
  </w:style>
  <w:style w:type="paragraph" w:customStyle="1" w:styleId="TableSpacing">
    <w:name w:val="Table Spacing"/>
    <w:aliases w:val="ts"/>
    <w:basedOn w:val="Normal"/>
    <w:next w:val="Normal"/>
    <w:rsid w:val="00F93BB3"/>
    <w:pPr>
      <w:spacing w:before="80" w:after="80" w:line="240" w:lineRule="auto"/>
    </w:pPr>
    <w:rPr>
      <w:sz w:val="8"/>
      <w:szCs w:val="8"/>
    </w:rPr>
  </w:style>
  <w:style w:type="paragraph" w:customStyle="1" w:styleId="BulletedList1">
    <w:name w:val="Bulleted List 1"/>
    <w:aliases w:val="bl1"/>
    <w:basedOn w:val="ListBullet"/>
    <w:rsid w:val="00F93BB3"/>
    <w:pPr>
      <w:numPr>
        <w:numId w:val="1"/>
      </w:numPr>
    </w:pPr>
  </w:style>
  <w:style w:type="paragraph" w:customStyle="1" w:styleId="NumberedList1">
    <w:name w:val="Numbered List 1"/>
    <w:aliases w:val="nl1"/>
    <w:basedOn w:val="ListNumber"/>
    <w:rsid w:val="00F93BB3"/>
    <w:pPr>
      <w:tabs>
        <w:tab w:val="num" w:pos="1440"/>
      </w:tabs>
    </w:pPr>
  </w:style>
  <w:style w:type="table" w:customStyle="1" w:styleId="CodeSection">
    <w:name w:val="Code Section"/>
    <w:aliases w:val="cs"/>
    <w:rsid w:val="00F93BB3"/>
    <w:pPr>
      <w:spacing w:before="60" w:after="60" w:line="220" w:lineRule="exact"/>
      <w:ind w:left="202"/>
    </w:pPr>
    <w:rPr>
      <w:rFonts w:ascii="Courier New" w:hAnsi="Courier New" w:cs="Courier New"/>
      <w:kern w:val="24"/>
      <w:sz w:val="16"/>
      <w:szCs w:val="16"/>
    </w:rPr>
    <w:tblPr>
      <w:tblBorders>
        <w:top w:val="single" w:sz="12" w:space="0" w:color="C0C0C0"/>
        <w:left w:val="single" w:sz="12" w:space="0" w:color="C0C0C0"/>
        <w:bottom w:val="single" w:sz="12" w:space="0" w:color="C0C0C0"/>
        <w:right w:val="single" w:sz="12" w:space="0" w:color="C0C0C0"/>
      </w:tblBorders>
      <w:tblCellMar>
        <w:top w:w="14" w:type="dxa"/>
        <w:left w:w="14" w:type="dxa"/>
        <w:bottom w:w="14" w:type="dxa"/>
        <w:right w:w="14" w:type="dxa"/>
      </w:tblCellMar>
    </w:tblPr>
  </w:style>
  <w:style w:type="character" w:customStyle="1" w:styleId="CodeFeaturedElement">
    <w:name w:val="Code Featured Element"/>
    <w:aliases w:val="cfe"/>
    <w:basedOn w:val="DefaultParagraphFont"/>
    <w:locked/>
    <w:rsid w:val="00F93BB3"/>
    <w:rPr>
      <w:rFonts w:ascii="Courier New" w:hAnsi="Courier New" w:cs="Courier New"/>
      <w:b/>
      <w:bCs/>
      <w:noProof/>
      <w:color w:val="auto"/>
      <w:sz w:val="16"/>
      <w:szCs w:val="16"/>
      <w:shd w:val="clear" w:color="auto" w:fill="auto"/>
    </w:rPr>
  </w:style>
  <w:style w:type="character" w:customStyle="1" w:styleId="System">
    <w:name w:val="System"/>
    <w:aliases w:val="sys"/>
    <w:basedOn w:val="DefaultParagraphFont"/>
    <w:locked/>
    <w:rsid w:val="00F93BB3"/>
    <w:rPr>
      <w:rFonts w:ascii="Arial" w:hAnsi="Arial" w:cs="Arial"/>
      <w:b/>
      <w:bCs/>
      <w:color w:val="auto"/>
      <w:sz w:val="20"/>
      <w:szCs w:val="20"/>
      <w:u w:val="none"/>
      <w:shd w:val="clear" w:color="auto" w:fill="auto"/>
    </w:rPr>
  </w:style>
  <w:style w:type="character" w:customStyle="1" w:styleId="Heading1Char">
    <w:name w:val="Heading 1 Char"/>
    <w:aliases w:val="h1 Char"/>
    <w:basedOn w:val="DefaultParagraphFont"/>
    <w:link w:val="Heading1"/>
    <w:locked/>
    <w:rsid w:val="00E50A0C"/>
    <w:rPr>
      <w:rFonts w:ascii="Arial" w:hAnsi="Arial"/>
      <w:b/>
      <w:bCs/>
      <w:kern w:val="24"/>
      <w:sz w:val="28"/>
      <w:szCs w:val="44"/>
    </w:rPr>
  </w:style>
  <w:style w:type="character" w:customStyle="1" w:styleId="CodeChar">
    <w:name w:val="Code Char"/>
    <w:aliases w:val="c Char"/>
    <w:basedOn w:val="DefaultParagraphFont"/>
    <w:link w:val="Code"/>
    <w:locked/>
    <w:rsid w:val="00F93BB3"/>
    <w:rPr>
      <w:rFonts w:ascii="Courier New" w:hAnsi="Courier New" w:cs="Courier New"/>
      <w:noProof/>
      <w:kern w:val="24"/>
      <w:sz w:val="16"/>
      <w:szCs w:val="16"/>
      <w:lang w:val="en-US" w:eastAsia="en-US" w:bidi="ar-SA"/>
    </w:rPr>
  </w:style>
  <w:style w:type="paragraph" w:styleId="ListBullet">
    <w:name w:val="List Bullet"/>
    <w:basedOn w:val="Normal"/>
    <w:rsid w:val="00F93BB3"/>
    <w:pPr>
      <w:tabs>
        <w:tab w:val="num" w:pos="1080"/>
      </w:tabs>
      <w:ind w:left="1080" w:hanging="360"/>
    </w:pPr>
  </w:style>
  <w:style w:type="paragraph" w:styleId="ListNumber">
    <w:name w:val="List Number"/>
    <w:basedOn w:val="Normal"/>
    <w:rsid w:val="00F93BB3"/>
    <w:pPr>
      <w:tabs>
        <w:tab w:val="num" w:pos="360"/>
      </w:tabs>
      <w:ind w:left="360" w:hanging="360"/>
    </w:pPr>
  </w:style>
  <w:style w:type="paragraph" w:styleId="TOC1">
    <w:name w:val="toc 1"/>
    <w:basedOn w:val="Normal"/>
    <w:next w:val="Normal"/>
    <w:autoRedefine/>
    <w:uiPriority w:val="39"/>
    <w:qFormat/>
    <w:rsid w:val="00E50A0C"/>
    <w:pPr>
      <w:tabs>
        <w:tab w:val="left" w:pos="270"/>
        <w:tab w:val="right" w:leader="dot" w:pos="8730"/>
      </w:tabs>
      <w:spacing w:before="0" w:after="0" w:line="240" w:lineRule="auto"/>
      <w:ind w:right="630"/>
    </w:pPr>
    <w:rPr>
      <w:b/>
      <w:bCs/>
      <w:noProof/>
      <w:lang w:eastAsia="zh-CN"/>
    </w:rPr>
  </w:style>
  <w:style w:type="paragraph" w:styleId="TOC2">
    <w:name w:val="toc 2"/>
    <w:basedOn w:val="Normal"/>
    <w:next w:val="Normal"/>
    <w:autoRedefine/>
    <w:uiPriority w:val="39"/>
    <w:qFormat/>
    <w:rsid w:val="00F612C1"/>
    <w:pPr>
      <w:tabs>
        <w:tab w:val="left" w:pos="720"/>
        <w:tab w:val="right" w:leader="dot" w:pos="8730"/>
      </w:tabs>
      <w:spacing w:before="0" w:after="0" w:line="240" w:lineRule="auto"/>
      <w:ind w:left="270" w:right="630"/>
    </w:pPr>
    <w:rPr>
      <w:iCs/>
      <w:noProof/>
      <w:lang w:eastAsia="zh-CN"/>
    </w:rPr>
  </w:style>
  <w:style w:type="character" w:styleId="Hyperlink">
    <w:name w:val="Hyperlink"/>
    <w:basedOn w:val="DefaultParagraphFont"/>
    <w:uiPriority w:val="99"/>
    <w:rsid w:val="004B02E5"/>
    <w:rPr>
      <w:color w:val="0000FF"/>
      <w:u w:val="single"/>
    </w:rPr>
  </w:style>
  <w:style w:type="table" w:styleId="TableGrid">
    <w:name w:val="Table Grid"/>
    <w:basedOn w:val="TableNormal"/>
    <w:rsid w:val="00903B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rsid w:val="00B279E4"/>
    <w:pPr>
      <w:spacing w:before="100" w:beforeAutospacing="1" w:after="100" w:afterAutospacing="1" w:line="240" w:lineRule="auto"/>
    </w:pPr>
    <w:rPr>
      <w:rFonts w:cs="Times New Roman"/>
      <w:kern w:val="0"/>
      <w:sz w:val="24"/>
      <w:szCs w:val="24"/>
    </w:rPr>
  </w:style>
  <w:style w:type="paragraph" w:customStyle="1" w:styleId="Style8ptLeft05">
    <w:name w:val="Style 8 pt Left:  0.5&quot;"/>
    <w:basedOn w:val="Normal"/>
    <w:rsid w:val="002B23B3"/>
    <w:pPr>
      <w:spacing w:before="0" w:line="200" w:lineRule="exact"/>
      <w:ind w:left="720"/>
    </w:pPr>
    <w:rPr>
      <w:rFonts w:cs="Times New Roman"/>
      <w:sz w:val="16"/>
    </w:rPr>
  </w:style>
  <w:style w:type="paragraph" w:styleId="TOC3">
    <w:name w:val="toc 3"/>
    <w:basedOn w:val="Normal"/>
    <w:next w:val="Normal"/>
    <w:autoRedefine/>
    <w:uiPriority w:val="39"/>
    <w:qFormat/>
    <w:rsid w:val="00B17DEC"/>
    <w:pPr>
      <w:spacing w:before="0" w:after="0"/>
      <w:ind w:left="400"/>
    </w:pPr>
    <w:rPr>
      <w:rFonts w:ascii="Calibri" w:hAnsi="Calibri"/>
    </w:rPr>
  </w:style>
  <w:style w:type="paragraph" w:styleId="BalloonText">
    <w:name w:val="Balloon Text"/>
    <w:basedOn w:val="Normal"/>
    <w:semiHidden/>
    <w:rsid w:val="003C3438"/>
    <w:rPr>
      <w:rFonts w:ascii="Tahoma" w:hAnsi="Tahoma" w:cs="Tahoma"/>
      <w:sz w:val="16"/>
      <w:szCs w:val="16"/>
    </w:rPr>
  </w:style>
  <w:style w:type="paragraph" w:customStyle="1" w:styleId="Figure">
    <w:name w:val="Figure"/>
    <w:aliases w:val="fig"/>
    <w:basedOn w:val="Normal"/>
    <w:next w:val="Normal"/>
    <w:rsid w:val="003C3438"/>
    <w:pPr>
      <w:spacing w:line="240" w:lineRule="auto"/>
    </w:pPr>
    <w:rPr>
      <w:rFonts w:cs="Times New Roman"/>
      <w:color w:val="0000FF"/>
    </w:rPr>
  </w:style>
  <w:style w:type="character" w:styleId="CommentReference">
    <w:name w:val="annotation reference"/>
    <w:basedOn w:val="DefaultParagraphFont"/>
    <w:semiHidden/>
    <w:rsid w:val="00635C85"/>
    <w:rPr>
      <w:sz w:val="16"/>
      <w:szCs w:val="16"/>
    </w:rPr>
  </w:style>
  <w:style w:type="paragraph" w:styleId="CommentText">
    <w:name w:val="annotation text"/>
    <w:basedOn w:val="Normal"/>
    <w:semiHidden/>
    <w:rsid w:val="00635C85"/>
  </w:style>
  <w:style w:type="paragraph" w:styleId="CommentSubject">
    <w:name w:val="annotation subject"/>
    <w:basedOn w:val="CommentText"/>
    <w:next w:val="CommentText"/>
    <w:semiHidden/>
    <w:rsid w:val="00635C85"/>
    <w:rPr>
      <w:b/>
      <w:bCs/>
    </w:rPr>
  </w:style>
  <w:style w:type="paragraph" w:styleId="Header">
    <w:name w:val="header"/>
    <w:basedOn w:val="Normal"/>
    <w:rsid w:val="00762CB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762CB2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rsid w:val="00167CF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167CF4"/>
    <w:rPr>
      <w:rFonts w:ascii="Tahoma" w:hAnsi="Tahoma" w:cs="Tahoma"/>
      <w:kern w:val="24"/>
      <w:sz w:val="16"/>
      <w:szCs w:val="16"/>
      <w:lang w:eastAsia="en-US"/>
    </w:rPr>
  </w:style>
  <w:style w:type="character" w:customStyle="1" w:styleId="vb">
    <w:name w:val="vb"/>
    <w:basedOn w:val="DefaultParagraphFont"/>
    <w:rsid w:val="00CB4163"/>
  </w:style>
  <w:style w:type="paragraph" w:styleId="ListParagraph">
    <w:name w:val="List Paragraph"/>
    <w:basedOn w:val="Normal"/>
    <w:uiPriority w:val="34"/>
    <w:qFormat/>
    <w:rsid w:val="00E50A0C"/>
    <w:pPr>
      <w:ind w:left="720"/>
      <w:contextualSpacing/>
    </w:pPr>
    <w:rPr>
      <w:rFonts w:ascii="Arial" w:hAnsi="Arial"/>
      <w:sz w:val="20"/>
    </w:rPr>
  </w:style>
  <w:style w:type="character" w:customStyle="1" w:styleId="linkterms">
    <w:name w:val="linkterms"/>
    <w:basedOn w:val="DefaultParagraphFont"/>
    <w:rsid w:val="00413BE5"/>
  </w:style>
  <w:style w:type="character" w:styleId="FollowedHyperlink">
    <w:name w:val="FollowedHyperlink"/>
    <w:basedOn w:val="DefaultParagraphFont"/>
    <w:rsid w:val="000C407E"/>
    <w:rPr>
      <w:color w:val="800080"/>
      <w:u w:val="single"/>
    </w:rPr>
  </w:style>
  <w:style w:type="paragraph" w:styleId="FootnoteText">
    <w:name w:val="footnote text"/>
    <w:basedOn w:val="Normal"/>
    <w:link w:val="FootnoteTextChar"/>
    <w:rsid w:val="00604EE9"/>
    <w:pPr>
      <w:spacing w:before="0" w:after="0" w:line="240" w:lineRule="auto"/>
    </w:pPr>
  </w:style>
  <w:style w:type="character" w:customStyle="1" w:styleId="FootnoteTextChar">
    <w:name w:val="Footnote Text Char"/>
    <w:basedOn w:val="DefaultParagraphFont"/>
    <w:link w:val="FootnoteText"/>
    <w:rsid w:val="00604EE9"/>
    <w:rPr>
      <w:rFonts w:ascii="Arial" w:hAnsi="Arial" w:cs="Arial"/>
      <w:kern w:val="24"/>
      <w:lang w:eastAsia="en-US"/>
    </w:rPr>
  </w:style>
  <w:style w:type="character" w:styleId="FootnoteReference">
    <w:name w:val="footnote reference"/>
    <w:basedOn w:val="DefaultParagraphFont"/>
    <w:rsid w:val="00604EE9"/>
    <w:rPr>
      <w:vertAlign w:val="superscript"/>
    </w:rPr>
  </w:style>
  <w:style w:type="character" w:styleId="Strong">
    <w:name w:val="Strong"/>
    <w:basedOn w:val="DefaultParagraphFont"/>
    <w:uiPriority w:val="22"/>
    <w:qFormat/>
    <w:rsid w:val="007B1785"/>
    <w:rPr>
      <w:b/>
      <w:bCs/>
    </w:rPr>
  </w:style>
  <w:style w:type="paragraph" w:customStyle="1" w:styleId="Clickandtype">
    <w:name w:val="Click and type"/>
    <w:basedOn w:val="Normal"/>
    <w:link w:val="ClickandtypeChar"/>
    <w:rsid w:val="003C45D7"/>
    <w:pPr>
      <w:spacing w:before="0" w:after="0" w:line="240" w:lineRule="auto"/>
      <w:ind w:right="720"/>
    </w:pPr>
    <w:rPr>
      <w:rFonts w:cs="Times New Roman"/>
      <w:kern w:val="0"/>
      <w:lang w:eastAsia="zh-CN"/>
    </w:rPr>
  </w:style>
  <w:style w:type="character" w:customStyle="1" w:styleId="ClickandtypeChar">
    <w:name w:val="Click and type Char"/>
    <w:basedOn w:val="DefaultParagraphFont"/>
    <w:link w:val="Clickandtype"/>
    <w:rsid w:val="003C45D7"/>
    <w:rPr>
      <w:rFonts w:ascii="Verdana" w:eastAsia="SimSun" w:hAnsi="Verdana"/>
      <w:sz w:val="18"/>
    </w:rPr>
  </w:style>
  <w:style w:type="paragraph" w:styleId="TOCHeading">
    <w:name w:val="TOC Heading"/>
    <w:basedOn w:val="Heading1"/>
    <w:next w:val="Normal"/>
    <w:uiPriority w:val="39"/>
    <w:qFormat/>
    <w:rsid w:val="00C54F1C"/>
    <w:pPr>
      <w:keepLines/>
      <w:pBdr>
        <w:bottom w:val="none" w:sz="0" w:space="0" w:color="auto"/>
      </w:pBdr>
      <w:spacing w:after="0" w:line="276" w:lineRule="auto"/>
      <w:outlineLvl w:val="9"/>
    </w:pPr>
    <w:rPr>
      <w:rFonts w:ascii="Cambria" w:hAnsi="Cambria" w:cs="Times New Roman"/>
      <w:color w:val="365F91"/>
      <w:kern w:val="0"/>
      <w:szCs w:val="28"/>
    </w:rPr>
  </w:style>
  <w:style w:type="character" w:customStyle="1" w:styleId="Heading4Char">
    <w:name w:val="Heading 4 Char"/>
    <w:aliases w:val="h4 Char"/>
    <w:basedOn w:val="DefaultParagraphFont"/>
    <w:link w:val="Heading4"/>
    <w:uiPriority w:val="9"/>
    <w:rsid w:val="00B91D02"/>
    <w:rPr>
      <w:rFonts w:ascii="Arial" w:hAnsi="Arial" w:cs="Times New Roman"/>
      <w:bCs/>
      <w:kern w:val="24"/>
      <w:szCs w:val="28"/>
      <w:lang w:eastAsia="zh-CN"/>
    </w:rPr>
  </w:style>
  <w:style w:type="character" w:customStyle="1" w:styleId="Heading5Char">
    <w:name w:val="Heading 5 Char"/>
    <w:basedOn w:val="DefaultParagraphFont"/>
    <w:link w:val="Heading5"/>
    <w:rsid w:val="00C4293C"/>
    <w:rPr>
      <w:b/>
      <w:bCs/>
      <w:sz w:val="28"/>
      <w:szCs w:val="28"/>
      <w:lang w:eastAsia="en-US"/>
    </w:rPr>
  </w:style>
  <w:style w:type="character" w:customStyle="1" w:styleId="Heading6Char">
    <w:name w:val="Heading 6 Char"/>
    <w:basedOn w:val="DefaultParagraphFont"/>
    <w:link w:val="Heading6"/>
    <w:rsid w:val="00C4293C"/>
    <w:rPr>
      <w:rFonts w:ascii="Cambria" w:hAnsi="Cambria" w:cs="Times New Roman"/>
      <w:b/>
      <w:bCs/>
      <w:sz w:val="24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rsid w:val="00C4293C"/>
    <w:rPr>
      <w:b/>
      <w:bCs/>
      <w:sz w:val="24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rsid w:val="00C4293C"/>
    <w:rPr>
      <w:rFonts w:ascii="Cambria" w:hAnsi="Cambria" w:cs="Times New Roman"/>
      <w:sz w:val="24"/>
      <w:szCs w:val="24"/>
      <w:lang w:eastAsia="en-US"/>
    </w:rPr>
  </w:style>
  <w:style w:type="character" w:customStyle="1" w:styleId="Heading9Char">
    <w:name w:val="Heading 9 Char"/>
    <w:basedOn w:val="DefaultParagraphFont"/>
    <w:link w:val="Heading9"/>
    <w:rsid w:val="00C4293C"/>
    <w:rPr>
      <w:rFonts w:ascii="Cambria" w:hAnsi="Cambria" w:cs="Times New Roman"/>
      <w:sz w:val="21"/>
      <w:szCs w:val="21"/>
      <w:lang w:eastAsia="en-US"/>
    </w:rPr>
  </w:style>
  <w:style w:type="numbering" w:customStyle="1" w:styleId="Style1">
    <w:name w:val="Style1"/>
    <w:uiPriority w:val="99"/>
    <w:rsid w:val="00C4293C"/>
    <w:pPr>
      <w:numPr>
        <w:numId w:val="3"/>
      </w:numPr>
    </w:pPr>
  </w:style>
  <w:style w:type="character" w:styleId="Emphasis">
    <w:name w:val="Emphasis"/>
    <w:basedOn w:val="DefaultParagraphFont"/>
    <w:uiPriority w:val="20"/>
    <w:qFormat/>
    <w:rsid w:val="00787C14"/>
    <w:rPr>
      <w:i/>
      <w:iCs/>
    </w:rPr>
  </w:style>
  <w:style w:type="character" w:styleId="BookTitle">
    <w:name w:val="Book Title"/>
    <w:basedOn w:val="DefaultParagraphFont"/>
    <w:uiPriority w:val="33"/>
    <w:qFormat/>
    <w:rsid w:val="00787C14"/>
    <w:rPr>
      <w:b/>
      <w:bCs/>
      <w:smallCaps/>
      <w:spacing w:val="5"/>
    </w:rPr>
  </w:style>
  <w:style w:type="paragraph" w:styleId="NoSpacing">
    <w:name w:val="No Spacing"/>
    <w:uiPriority w:val="1"/>
    <w:qFormat/>
    <w:rsid w:val="00B77015"/>
    <w:pPr>
      <w:spacing w:before="60" w:after="60" w:line="280" w:lineRule="exact"/>
      <w:ind w:left="202"/>
    </w:pPr>
    <w:rPr>
      <w:rFonts w:ascii="Arial" w:hAnsi="Arial"/>
      <w:kern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6482A"/>
    <w:pPr>
      <w:pBdr>
        <w:bottom w:val="single" w:sz="8" w:space="4" w:color="4F81BD"/>
      </w:pBdr>
      <w:spacing w:before="0" w:after="300" w:line="240" w:lineRule="auto"/>
      <w:contextualSpacing/>
    </w:pPr>
    <w:rPr>
      <w:rFonts w:ascii="Cambria" w:hAnsi="Cambria" w:cs="Times New Roman"/>
      <w:color w:val="17365D"/>
      <w:spacing w:val="5"/>
      <w:kern w:val="28"/>
      <w:sz w:val="52"/>
      <w:szCs w:val="52"/>
      <w:lang w:bidi="en-US"/>
    </w:rPr>
  </w:style>
  <w:style w:type="character" w:customStyle="1" w:styleId="TitleChar">
    <w:name w:val="Title Char"/>
    <w:basedOn w:val="DefaultParagraphFont"/>
    <w:link w:val="Title"/>
    <w:uiPriority w:val="10"/>
    <w:rsid w:val="0026482A"/>
    <w:rPr>
      <w:rFonts w:ascii="Cambria" w:hAnsi="Cambria"/>
      <w:color w:val="17365D"/>
      <w:spacing w:val="5"/>
      <w:kern w:val="28"/>
      <w:sz w:val="52"/>
      <w:szCs w:val="52"/>
      <w:lang w:eastAsia="en-US"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482A"/>
    <w:pPr>
      <w:numPr>
        <w:ilvl w:val="1"/>
      </w:numPr>
      <w:spacing w:before="0" w:after="200" w:line="276" w:lineRule="auto"/>
      <w:ind w:left="202"/>
    </w:pPr>
    <w:rPr>
      <w:rFonts w:ascii="Cambria" w:hAnsi="Cambria" w:cs="Times New Roman"/>
      <w:i/>
      <w:iCs/>
      <w:color w:val="4F81BD"/>
      <w:spacing w:val="15"/>
      <w:kern w:val="0"/>
      <w:sz w:val="24"/>
      <w:szCs w:val="24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sid w:val="0026482A"/>
    <w:rPr>
      <w:rFonts w:ascii="Cambria" w:hAnsi="Cambria"/>
      <w:i/>
      <w:iCs/>
      <w:color w:val="4F81BD"/>
      <w:spacing w:val="15"/>
      <w:sz w:val="24"/>
      <w:szCs w:val="24"/>
      <w:lang w:eastAsia="en-US" w:bidi="en-US"/>
    </w:rPr>
  </w:style>
  <w:style w:type="paragraph" w:customStyle="1" w:styleId="NumberedList2">
    <w:name w:val="Numbered List 2"/>
    <w:aliases w:val="nl2"/>
    <w:basedOn w:val="ListNumber"/>
    <w:rsid w:val="005962EA"/>
    <w:pPr>
      <w:numPr>
        <w:numId w:val="5"/>
      </w:numPr>
    </w:pPr>
    <w:rPr>
      <w:rFonts w:cs="Times New Roman"/>
    </w:rPr>
  </w:style>
  <w:style w:type="table" w:customStyle="1" w:styleId="TablewithHeader">
    <w:name w:val="Table with Header"/>
    <w:aliases w:val="twh"/>
    <w:basedOn w:val="TableNormal"/>
    <w:rsid w:val="00FF5A61"/>
    <w:pPr>
      <w:spacing w:line="240" w:lineRule="exact"/>
    </w:pPr>
    <w:rPr>
      <w:rFonts w:ascii="Arial" w:hAnsi="Arial"/>
    </w:r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H w:val="single" w:sz="6" w:space="0" w:color="808080"/>
        <w:insideV w:val="single" w:sz="6" w:space="0" w:color="808080"/>
      </w:tblBorders>
      <w:tblCellMar>
        <w:top w:w="0" w:type="dxa"/>
        <w:left w:w="86" w:type="dxa"/>
        <w:bottom w:w="0" w:type="dxa"/>
        <w:right w:w="86" w:type="dxa"/>
      </w:tblCellMar>
    </w:tblPr>
    <w:trPr>
      <w:cantSplit/>
    </w:trPr>
    <w:tblStylePr w:type="firstRow">
      <w:pPr>
        <w:keepNext/>
        <w:wordWrap/>
        <w:spacing w:beforeLines="0" w:beforeAutospacing="0" w:afterLines="0" w:afterAutospacing="0" w:line="220" w:lineRule="exact"/>
        <w:ind w:leftChars="0" w:left="0" w:rightChars="0" w:right="0" w:firstLineChars="0" w:firstLine="0"/>
      </w:pPr>
      <w:rPr>
        <w:rFonts w:ascii="Arial" w:hAnsi="Arial"/>
        <w:b/>
        <w:i w:val="0"/>
        <w:sz w:val="18"/>
        <w:szCs w:val="18"/>
      </w:rPr>
      <w:tblPr/>
      <w:trPr>
        <w:tblHeader/>
      </w:trPr>
      <w:tcPr>
        <w:tcBorders>
          <w:top w:val="single" w:sz="12" w:space="0" w:color="808080"/>
          <w:left w:val="single" w:sz="12" w:space="0" w:color="808080"/>
          <w:bottom w:val="single" w:sz="4" w:space="0" w:color="808080"/>
          <w:right w:val="single" w:sz="12" w:space="0" w:color="808080"/>
          <w:insideH w:val="single" w:sz="6" w:space="0" w:color="808080"/>
          <w:insideV w:val="single" w:sz="6" w:space="0" w:color="808080"/>
          <w:tl2br w:val="nil"/>
          <w:tr2bl w:val="nil"/>
        </w:tcBorders>
        <w:shd w:val="clear" w:color="auto" w:fill="D9D9D9"/>
      </w:tcPr>
    </w:tblStylePr>
  </w:style>
  <w:style w:type="character" w:customStyle="1" w:styleId="UI">
    <w:name w:val="UI"/>
    <w:aliases w:val="ui"/>
    <w:basedOn w:val="DefaultParagraphFont"/>
    <w:rsid w:val="00BA4D30"/>
    <w:rPr>
      <w:rFonts w:ascii="Arial" w:hAnsi="Arial"/>
      <w:b/>
      <w:color w:val="auto"/>
      <w:sz w:val="20"/>
      <w:szCs w:val="18"/>
      <w:u w:val="none"/>
    </w:rPr>
  </w:style>
  <w:style w:type="character" w:customStyle="1" w:styleId="FooterChar">
    <w:name w:val="Footer Char"/>
    <w:basedOn w:val="DefaultParagraphFont"/>
    <w:link w:val="Footer"/>
    <w:uiPriority w:val="99"/>
    <w:rsid w:val="006A1FB7"/>
    <w:rPr>
      <w:rFonts w:ascii="Arial" w:hAnsi="Arial" w:cs="Arial"/>
      <w:kern w:val="24"/>
      <w:lang w:eastAsia="en-US"/>
    </w:rPr>
  </w:style>
  <w:style w:type="paragraph" w:customStyle="1" w:styleId="Bullet1">
    <w:name w:val="Bullet 1"/>
    <w:basedOn w:val="ListBullet"/>
    <w:rsid w:val="00EE087B"/>
    <w:pPr>
      <w:numPr>
        <w:numId w:val="6"/>
      </w:numPr>
      <w:spacing w:before="0" w:after="120"/>
      <w:ind w:right="-360"/>
    </w:pPr>
    <w:rPr>
      <w:kern w:val="0"/>
    </w:rPr>
  </w:style>
  <w:style w:type="paragraph" w:customStyle="1" w:styleId="Style">
    <w:name w:val="Style"/>
    <w:basedOn w:val="Normal"/>
    <w:link w:val="StyleChar"/>
    <w:rsid w:val="00686E9D"/>
    <w:pPr>
      <w:spacing w:before="0" w:after="0" w:line="240" w:lineRule="auto"/>
    </w:pPr>
    <w:rPr>
      <w:rFonts w:cs="Times New Roman"/>
      <w:color w:val="999999"/>
      <w:kern w:val="0"/>
      <w:sz w:val="16"/>
      <w:szCs w:val="16"/>
      <w:lang w:eastAsia="zh-CN"/>
    </w:rPr>
  </w:style>
  <w:style w:type="character" w:customStyle="1" w:styleId="StyleChar">
    <w:name w:val="Style Char"/>
    <w:basedOn w:val="DefaultParagraphFont"/>
    <w:link w:val="Style"/>
    <w:rsid w:val="00686E9D"/>
    <w:rPr>
      <w:rFonts w:ascii="Verdana" w:hAnsi="Verdana"/>
      <w:color w:val="999999"/>
      <w:sz w:val="16"/>
      <w:szCs w:val="16"/>
    </w:rPr>
  </w:style>
  <w:style w:type="character" w:customStyle="1" w:styleId="Heading2Char">
    <w:name w:val="Heading 2 Char"/>
    <w:aliases w:val="h2 Char"/>
    <w:basedOn w:val="DefaultParagraphFont"/>
    <w:link w:val="Heading2"/>
    <w:uiPriority w:val="9"/>
    <w:rsid w:val="0060059E"/>
    <w:rPr>
      <w:rFonts w:ascii="Arial" w:hAnsi="Arial"/>
      <w:b/>
      <w:bCs/>
      <w:kern w:val="24"/>
      <w:sz w:val="24"/>
      <w:szCs w:val="36"/>
    </w:rPr>
  </w:style>
  <w:style w:type="paragraph" w:styleId="PlainText">
    <w:name w:val="Plain Text"/>
    <w:basedOn w:val="Normal"/>
    <w:link w:val="PlainTextChar"/>
    <w:uiPriority w:val="99"/>
    <w:unhideWhenUsed/>
    <w:rsid w:val="009F288B"/>
    <w:pPr>
      <w:spacing w:before="0" w:after="0" w:line="240" w:lineRule="auto"/>
    </w:pPr>
    <w:rPr>
      <w:rFonts w:ascii="Consolas" w:hAnsi="Consolas" w:cs="Times New Roman"/>
      <w:kern w:val="0"/>
      <w:sz w:val="21"/>
      <w:szCs w:val="21"/>
      <w:lang w:eastAsia="zh-CN"/>
    </w:rPr>
  </w:style>
  <w:style w:type="character" w:customStyle="1" w:styleId="PlainTextChar">
    <w:name w:val="Plain Text Char"/>
    <w:basedOn w:val="DefaultParagraphFont"/>
    <w:link w:val="PlainText"/>
    <w:uiPriority w:val="99"/>
    <w:rsid w:val="009F288B"/>
    <w:rPr>
      <w:rFonts w:ascii="Consolas" w:eastAsia="SimSun" w:hAnsi="Consolas" w:cs="Times New Roman"/>
      <w:sz w:val="21"/>
      <w:szCs w:val="21"/>
    </w:rPr>
  </w:style>
  <w:style w:type="paragraph" w:styleId="Revision">
    <w:name w:val="Revision"/>
    <w:hidden/>
    <w:uiPriority w:val="99"/>
    <w:semiHidden/>
    <w:rsid w:val="004526D3"/>
    <w:pPr>
      <w:spacing w:before="60" w:after="60" w:line="280" w:lineRule="exact"/>
      <w:ind w:left="202"/>
    </w:pPr>
    <w:rPr>
      <w:rFonts w:ascii="Arial" w:hAnsi="Arial"/>
      <w:kern w:val="24"/>
    </w:rPr>
  </w:style>
  <w:style w:type="paragraph" w:styleId="TOC4">
    <w:name w:val="toc 4"/>
    <w:basedOn w:val="Normal"/>
    <w:next w:val="Normal"/>
    <w:autoRedefine/>
    <w:uiPriority w:val="39"/>
    <w:rsid w:val="00956FBE"/>
    <w:pPr>
      <w:spacing w:before="0" w:after="0"/>
      <w:ind w:left="600"/>
    </w:pPr>
    <w:rPr>
      <w:rFonts w:ascii="Calibri" w:hAnsi="Calibri"/>
    </w:rPr>
  </w:style>
  <w:style w:type="paragraph" w:styleId="TOC5">
    <w:name w:val="toc 5"/>
    <w:basedOn w:val="Normal"/>
    <w:next w:val="Normal"/>
    <w:autoRedefine/>
    <w:rsid w:val="00956FBE"/>
    <w:pPr>
      <w:spacing w:before="0" w:after="0"/>
      <w:ind w:left="800"/>
    </w:pPr>
    <w:rPr>
      <w:rFonts w:ascii="Calibri" w:hAnsi="Calibri"/>
    </w:rPr>
  </w:style>
  <w:style w:type="paragraph" w:styleId="TOC6">
    <w:name w:val="toc 6"/>
    <w:basedOn w:val="Normal"/>
    <w:next w:val="Normal"/>
    <w:autoRedefine/>
    <w:rsid w:val="00956FBE"/>
    <w:pPr>
      <w:spacing w:before="0" w:after="0"/>
      <w:ind w:left="1000"/>
    </w:pPr>
    <w:rPr>
      <w:rFonts w:ascii="Calibri" w:hAnsi="Calibri"/>
    </w:rPr>
  </w:style>
  <w:style w:type="paragraph" w:styleId="TOC7">
    <w:name w:val="toc 7"/>
    <w:basedOn w:val="Normal"/>
    <w:next w:val="Normal"/>
    <w:autoRedefine/>
    <w:rsid w:val="00956FBE"/>
    <w:pPr>
      <w:spacing w:before="0" w:after="0"/>
      <w:ind w:left="1200"/>
    </w:pPr>
    <w:rPr>
      <w:rFonts w:ascii="Calibri" w:hAnsi="Calibri"/>
    </w:rPr>
  </w:style>
  <w:style w:type="paragraph" w:styleId="TOC8">
    <w:name w:val="toc 8"/>
    <w:basedOn w:val="Normal"/>
    <w:next w:val="Normal"/>
    <w:autoRedefine/>
    <w:rsid w:val="00956FBE"/>
    <w:pPr>
      <w:spacing w:before="0" w:after="0"/>
      <w:ind w:left="1400"/>
    </w:pPr>
    <w:rPr>
      <w:rFonts w:ascii="Calibri" w:hAnsi="Calibri"/>
    </w:rPr>
  </w:style>
  <w:style w:type="paragraph" w:styleId="TOC9">
    <w:name w:val="toc 9"/>
    <w:basedOn w:val="Normal"/>
    <w:next w:val="Normal"/>
    <w:autoRedefine/>
    <w:rsid w:val="00956FBE"/>
    <w:pPr>
      <w:spacing w:before="0" w:after="0"/>
      <w:ind w:left="1600"/>
    </w:pPr>
    <w:rPr>
      <w:rFonts w:ascii="Calibri" w:hAnsi="Calibri"/>
    </w:rPr>
  </w:style>
  <w:style w:type="paragraph" w:styleId="Caption">
    <w:name w:val="caption"/>
    <w:basedOn w:val="Normal"/>
    <w:next w:val="Normal"/>
    <w:autoRedefine/>
    <w:unhideWhenUsed/>
    <w:qFormat/>
    <w:rsid w:val="003B5CE6"/>
    <w:pPr>
      <w:spacing w:before="0" w:after="100" w:afterAutospacing="1" w:line="240" w:lineRule="auto"/>
      <w:ind w:right="990"/>
      <w:jc w:val="center"/>
    </w:pPr>
    <w:rPr>
      <w:rFonts w:ascii="Arial" w:hAnsi="Arial"/>
      <w:b/>
      <w:sz w:val="20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3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894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6357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820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37753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25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906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18315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222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6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7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7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136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143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7227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80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41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772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177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099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67539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47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4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0904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213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2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5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1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5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9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62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632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70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971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7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594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373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9236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056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667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401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089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5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23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893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2817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77726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2356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7981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18064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8262">
          <w:marLeft w:val="1354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9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file://wsp2k3/SharedFolderForTest" TargetMode="External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FFB473-C9A5-420E-9B29-48FF6B3B2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34</Pages>
  <Words>2758</Words>
  <Characters>15723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Environment Deployment Guide Template</vt:lpstr>
    </vt:vector>
  </TitlesOfParts>
  <Company>Microsoft</Company>
  <LinksUpToDate>false</LinksUpToDate>
  <CharactersWithSpaces>18445</CharactersWithSpaces>
  <SharedDoc>false</SharedDoc>
  <HLinks>
    <vt:vector size="186" baseType="variant">
      <vt:variant>
        <vt:i4>1179721</vt:i4>
      </vt:variant>
      <vt:variant>
        <vt:i4>180</vt:i4>
      </vt:variant>
      <vt:variant>
        <vt:i4>0</vt:i4>
      </vt:variant>
      <vt:variant>
        <vt:i4>5</vt:i4>
      </vt:variant>
      <vt:variant>
        <vt:lpwstr>\\nmtest\NetmonReleaseTSD\03.02.0993.0001\x86fre\netmonpt3.msi</vt:lpwstr>
      </vt:variant>
      <vt:variant>
        <vt:lpwstr/>
      </vt:variant>
      <vt:variant>
        <vt:i4>1900567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_How_to_install_2</vt:lpwstr>
      </vt:variant>
      <vt:variant>
        <vt:i4>1900567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_How_to_install_2</vt:lpwstr>
      </vt:variant>
      <vt:variant>
        <vt:i4>8257658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_Install_Active_Directory_1</vt:lpwstr>
      </vt:variant>
      <vt:variant>
        <vt:i4>1507391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_Toc205400844</vt:lpwstr>
      </vt:variant>
      <vt:variant>
        <vt:i4>1507391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_Toc205400843</vt:lpwstr>
      </vt:variant>
      <vt:variant>
        <vt:i4>1507391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_Toc205400842</vt:lpwstr>
      </vt:variant>
      <vt:variant>
        <vt:i4>1507391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_Toc205400841</vt:lpwstr>
      </vt:variant>
      <vt:variant>
        <vt:i4>1507391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_Toc205400840</vt:lpwstr>
      </vt:variant>
      <vt:variant>
        <vt:i4>1048639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_Toc205400839</vt:lpwstr>
      </vt:variant>
      <vt:variant>
        <vt:i4>1048639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_Toc205400838</vt:lpwstr>
      </vt:variant>
      <vt:variant>
        <vt:i4>1048639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_Toc205400837</vt:lpwstr>
      </vt:variant>
      <vt:variant>
        <vt:i4>1048639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_Toc205400836</vt:lpwstr>
      </vt:variant>
      <vt:variant>
        <vt:i4>1048639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_Toc205400835</vt:lpwstr>
      </vt:variant>
      <vt:variant>
        <vt:i4>1048639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_Toc205400834</vt:lpwstr>
      </vt:variant>
      <vt:variant>
        <vt:i4>1048639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_Toc205400833</vt:lpwstr>
      </vt:variant>
      <vt:variant>
        <vt:i4>1048639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_Toc205400832</vt:lpwstr>
      </vt:variant>
      <vt:variant>
        <vt:i4>1048639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_Toc205400831</vt:lpwstr>
      </vt:variant>
      <vt:variant>
        <vt:i4>1048639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_Toc205400830</vt:lpwstr>
      </vt:variant>
      <vt:variant>
        <vt:i4>1114175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_Toc205400829</vt:lpwstr>
      </vt:variant>
      <vt:variant>
        <vt:i4>1114175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_Toc205400828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_Toc205400827</vt:lpwstr>
      </vt:variant>
      <vt:variant>
        <vt:i4>1114175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_Toc205400826</vt:lpwstr>
      </vt:variant>
      <vt:variant>
        <vt:i4>1114175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_Toc205400825</vt:lpwstr>
      </vt:variant>
      <vt:variant>
        <vt:i4>1114175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_Toc205400824</vt:lpwstr>
      </vt:variant>
      <vt:variant>
        <vt:i4>1114175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_Toc205400823</vt:lpwstr>
      </vt:variant>
      <vt:variant>
        <vt:i4>1114175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_Toc205400822</vt:lpwstr>
      </vt:variant>
      <vt:variant>
        <vt:i4>1114175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_Toc205400821</vt:lpwstr>
      </vt:variant>
      <vt:variant>
        <vt:i4>1114175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_Toc205400820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_Toc205400819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_Toc205400818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Environment Deployment Guide Template</dc:title>
  <dc:subject/>
  <dc:creator>James W. Truher</dc:creator>
  <cp:keywords/>
  <cp:lastModifiedBy>Abhiram Dandaboina (Wipro Ltd.)</cp:lastModifiedBy>
  <cp:revision>11</cp:revision>
  <cp:lastPrinted>2008-02-19T02:37:00Z</cp:lastPrinted>
  <dcterms:created xsi:type="dcterms:W3CDTF">2008-09-28T07:55:00Z</dcterms:created>
  <dcterms:modified xsi:type="dcterms:W3CDTF">2008-09-28T09:41:00Z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escription0">
    <vt:lpwstr>PowerShell Getting Started</vt:lpwstr>
  </property>
  <property fmtid="{D5CDD505-2E9C-101B-9397-08002B2CF9AE}" pid="3" name="ContentTypeId">
    <vt:lpwstr>0x010100F2EA47BB262D974097182E2CA8AB13E1</vt:lpwstr>
  </property>
  <property fmtid="{D5CDD505-2E9C-101B-9397-08002B2CF9AE}" pid="4" name="_DocHome">
    <vt:i4>-362488267</vt:i4>
  </property>
  <property fmtid="{D5CDD505-2E9C-101B-9397-08002B2CF9AE}" pid="5" name="ContentType">
    <vt:lpwstr>Document</vt:lpwstr>
  </property>
  <property fmtid="{D5CDD505-2E9C-101B-9397-08002B2CF9AE}" pid="6" name="Protocol">
    <vt:lpwstr>Generic</vt:lpwstr>
  </property>
  <property fmtid="{D5CDD505-2E9C-101B-9397-08002B2CF9AE}" pid="7" name="Category">
    <vt:lpwstr>Guideline&amp;Template</vt:lpwstr>
  </property>
</Properties>
</file>